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8ABBC9" w14:textId="4AAE81BF" w:rsidR="000B47BF" w:rsidRPr="00711F52" w:rsidRDefault="00F24095" w:rsidP="005248FD">
      <w:pPr>
        <w:jc w:val="center"/>
        <w:rPr>
          <w:rFonts w:ascii="Myriad Hebrew" w:hAnsi="Myriad Hebrew" w:cs="Myriad Hebrew"/>
          <w:b/>
          <w:sz w:val="48"/>
        </w:rPr>
      </w:pPr>
      <w:r w:rsidRPr="00711F52">
        <w:rPr>
          <w:rFonts w:ascii="Myriad Hebrew" w:hAnsi="Myriad Hebrew" w:cs="Myriad Hebrew"/>
          <w:b/>
          <w:sz w:val="48"/>
        </w:rPr>
        <w:tab/>
      </w:r>
      <w:r w:rsidR="00CC2C5A" w:rsidRPr="00711F52">
        <w:rPr>
          <w:rFonts w:ascii="Myriad Hebrew" w:hAnsi="Myriad Hebrew" w:cs="Myriad Hebrew"/>
          <w:b/>
          <w:sz w:val="48"/>
        </w:rPr>
        <w:softHyphen/>
      </w:r>
      <w:r w:rsidR="00CC2C5A" w:rsidRPr="00711F52">
        <w:rPr>
          <w:rFonts w:ascii="Myriad Hebrew" w:hAnsi="Myriad Hebrew" w:cs="Myriad Hebrew"/>
          <w:b/>
          <w:sz w:val="48"/>
        </w:rPr>
        <w:softHyphen/>
      </w:r>
    </w:p>
    <w:p w14:paraId="3F0C0B20" w14:textId="77777777" w:rsidR="000B47BF" w:rsidRPr="00711F52" w:rsidRDefault="000B47BF" w:rsidP="005248FD">
      <w:pPr>
        <w:jc w:val="center"/>
        <w:rPr>
          <w:rFonts w:ascii="Myriad Hebrew" w:hAnsi="Myriad Hebrew" w:cs="Myriad Hebrew"/>
          <w:b/>
          <w:sz w:val="48"/>
        </w:rPr>
      </w:pPr>
    </w:p>
    <w:p w14:paraId="4C13A2D1" w14:textId="77777777" w:rsidR="000B47BF" w:rsidRPr="00711F52" w:rsidRDefault="000B47BF" w:rsidP="005248FD">
      <w:pPr>
        <w:jc w:val="center"/>
        <w:rPr>
          <w:rFonts w:ascii="Myriad Hebrew" w:hAnsi="Myriad Hebrew" w:cs="Myriad Hebrew"/>
          <w:b/>
          <w:sz w:val="48"/>
        </w:rPr>
      </w:pPr>
    </w:p>
    <w:p w14:paraId="2859FDC0" w14:textId="77777777" w:rsidR="000B47BF" w:rsidRPr="00711F52" w:rsidRDefault="000B47BF" w:rsidP="005248FD">
      <w:pPr>
        <w:jc w:val="center"/>
        <w:rPr>
          <w:rFonts w:ascii="Myriad Hebrew" w:hAnsi="Myriad Hebrew" w:cs="Myriad Hebrew"/>
          <w:b/>
          <w:sz w:val="48"/>
        </w:rPr>
      </w:pPr>
    </w:p>
    <w:p w14:paraId="1F686FB7" w14:textId="77777777" w:rsidR="000B47BF" w:rsidRPr="00711F52" w:rsidRDefault="000B47BF" w:rsidP="005248FD">
      <w:pPr>
        <w:jc w:val="center"/>
        <w:rPr>
          <w:rFonts w:ascii="Myriad Hebrew" w:hAnsi="Myriad Hebrew" w:cs="Myriad Hebrew"/>
          <w:b/>
          <w:sz w:val="48"/>
        </w:rPr>
      </w:pPr>
    </w:p>
    <w:p w14:paraId="04928578" w14:textId="77777777" w:rsidR="000B47BF" w:rsidRPr="00711F52" w:rsidRDefault="000B47BF" w:rsidP="005248FD">
      <w:pPr>
        <w:jc w:val="center"/>
        <w:rPr>
          <w:rFonts w:ascii="Myriad Hebrew" w:hAnsi="Myriad Hebrew" w:cs="Myriad Hebrew"/>
          <w:b/>
          <w:sz w:val="48"/>
        </w:rPr>
      </w:pPr>
    </w:p>
    <w:p w14:paraId="0416F2BC" w14:textId="77777777" w:rsidR="000B47BF" w:rsidRPr="00711F52" w:rsidRDefault="000B47BF" w:rsidP="005248FD">
      <w:pPr>
        <w:jc w:val="center"/>
        <w:rPr>
          <w:rFonts w:ascii="Myriad Hebrew" w:hAnsi="Myriad Hebrew" w:cs="Myriad Hebrew"/>
          <w:b/>
          <w:sz w:val="48"/>
        </w:rPr>
      </w:pPr>
    </w:p>
    <w:p w14:paraId="7F6ADB3A" w14:textId="77777777" w:rsidR="000B47BF" w:rsidRPr="00711F52" w:rsidRDefault="000B47BF" w:rsidP="005248FD">
      <w:pPr>
        <w:jc w:val="center"/>
        <w:rPr>
          <w:rFonts w:ascii="Myriad Hebrew" w:hAnsi="Myriad Hebrew" w:cs="Myriad Hebrew"/>
          <w:b/>
          <w:sz w:val="48"/>
        </w:rPr>
      </w:pPr>
    </w:p>
    <w:p w14:paraId="41694478" w14:textId="1B7F2AF9" w:rsidR="000B47BF" w:rsidRPr="00711F52" w:rsidRDefault="00E00A36" w:rsidP="005248FD">
      <w:pPr>
        <w:jc w:val="center"/>
        <w:rPr>
          <w:rFonts w:ascii="Myriad Hebrew" w:hAnsi="Myriad Hebrew" w:cs="Myriad Hebrew"/>
          <w:b/>
          <w:sz w:val="48"/>
        </w:rPr>
      </w:pPr>
      <w:commentRangeStart w:id="0"/>
      <w:r w:rsidRPr="00711F52">
        <w:rPr>
          <w:rFonts w:ascii="Myriad Hebrew" w:hAnsi="Myriad Hebrew" w:cs="Myriad Hebrew"/>
          <w:b/>
          <w:sz w:val="48"/>
        </w:rPr>
        <w:t xml:space="preserve">Results: </w:t>
      </w:r>
      <w:r w:rsidR="000B47BF" w:rsidRPr="00711F52">
        <w:rPr>
          <w:rFonts w:ascii="Myriad Hebrew" w:hAnsi="Myriad Hebrew" w:cs="Myriad Hebrew"/>
          <w:b/>
          <w:sz w:val="48"/>
        </w:rPr>
        <w:t>Community Energy Explorer Interview</w:t>
      </w:r>
      <w:r w:rsidRPr="00711F52">
        <w:rPr>
          <w:rFonts w:ascii="Myriad Hebrew" w:hAnsi="Myriad Hebrew" w:cs="Myriad Hebrew"/>
          <w:b/>
          <w:sz w:val="48"/>
        </w:rPr>
        <w:t>s</w:t>
      </w:r>
      <w:r w:rsidR="000B47BF" w:rsidRPr="00711F52">
        <w:rPr>
          <w:rFonts w:ascii="Myriad Hebrew" w:hAnsi="Myriad Hebrew" w:cs="Myriad Hebrew"/>
          <w:b/>
          <w:sz w:val="48"/>
        </w:rPr>
        <w:t xml:space="preserve"> </w:t>
      </w:r>
      <w:commentRangeEnd w:id="0"/>
      <w:r w:rsidR="003B151E" w:rsidRPr="00711F52">
        <w:rPr>
          <w:rStyle w:val="CommentReference"/>
          <w:rFonts w:ascii="Myriad Hebrew" w:hAnsi="Myriad Hebrew" w:cs="Myriad Hebrew"/>
        </w:rPr>
        <w:commentReference w:id="0"/>
      </w:r>
    </w:p>
    <w:p w14:paraId="24EF4FFD" w14:textId="6068BF61" w:rsidR="000B47BF" w:rsidRPr="00711F52" w:rsidRDefault="000B47BF" w:rsidP="000B47BF">
      <w:pPr>
        <w:jc w:val="center"/>
        <w:rPr>
          <w:rFonts w:ascii="Myriad Hebrew" w:hAnsi="Myriad Hebrew" w:cs="Myriad Hebrew"/>
          <w:i/>
          <w:sz w:val="32"/>
        </w:rPr>
      </w:pPr>
      <w:r w:rsidRPr="00711F52">
        <w:rPr>
          <w:rFonts w:ascii="Myriad Hebrew" w:hAnsi="Myriad Hebrew" w:cs="Myriad Hebrew"/>
          <w:i/>
          <w:sz w:val="32"/>
        </w:rPr>
        <w:t>Collaborative for Advanced Landscape Planning</w:t>
      </w:r>
    </w:p>
    <w:p w14:paraId="44613631" w14:textId="2D82D451" w:rsidR="000B47BF" w:rsidRPr="00711F52" w:rsidRDefault="000B47BF" w:rsidP="000B47BF">
      <w:pPr>
        <w:jc w:val="center"/>
        <w:rPr>
          <w:rFonts w:ascii="Myriad Hebrew" w:hAnsi="Myriad Hebrew" w:cs="Myriad Hebrew"/>
          <w:i/>
          <w:sz w:val="32"/>
        </w:rPr>
      </w:pPr>
      <w:r w:rsidRPr="00711F52">
        <w:rPr>
          <w:rFonts w:ascii="Myriad Hebrew" w:hAnsi="Myriad Hebrew" w:cs="Myriad Hebrew"/>
          <w:i/>
          <w:sz w:val="32"/>
        </w:rPr>
        <w:t>University of British Columbia</w:t>
      </w:r>
    </w:p>
    <w:p w14:paraId="0F17E65E" w14:textId="77777777" w:rsidR="000B47BF" w:rsidRPr="00711F52" w:rsidRDefault="000B47BF" w:rsidP="000B47BF">
      <w:pPr>
        <w:jc w:val="center"/>
        <w:rPr>
          <w:rFonts w:ascii="Myriad Hebrew" w:hAnsi="Myriad Hebrew" w:cs="Myriad Hebrew"/>
          <w:i/>
          <w:sz w:val="32"/>
        </w:rPr>
      </w:pPr>
    </w:p>
    <w:p w14:paraId="22ED6DCE" w14:textId="77777777" w:rsidR="000B47BF" w:rsidRPr="00711F52" w:rsidRDefault="000B47BF" w:rsidP="000B47BF">
      <w:pPr>
        <w:jc w:val="center"/>
        <w:rPr>
          <w:rFonts w:ascii="Myriad Hebrew" w:hAnsi="Myriad Hebrew" w:cs="Myriad Hebrew"/>
          <w:i/>
          <w:sz w:val="32"/>
        </w:rPr>
      </w:pPr>
    </w:p>
    <w:p w14:paraId="099A4085" w14:textId="77777777" w:rsidR="000B47BF" w:rsidRPr="00711F52" w:rsidRDefault="000B47BF" w:rsidP="000B47BF">
      <w:pPr>
        <w:jc w:val="center"/>
        <w:rPr>
          <w:rFonts w:ascii="Myriad Hebrew" w:hAnsi="Myriad Hebrew" w:cs="Myriad Hebrew"/>
          <w:i/>
          <w:sz w:val="32"/>
        </w:rPr>
      </w:pPr>
    </w:p>
    <w:p w14:paraId="646CF082" w14:textId="77777777" w:rsidR="000B47BF" w:rsidRPr="00711F52" w:rsidRDefault="000B47BF" w:rsidP="000B47BF">
      <w:pPr>
        <w:jc w:val="center"/>
        <w:rPr>
          <w:rFonts w:ascii="Myriad Hebrew" w:hAnsi="Myriad Hebrew" w:cs="Myriad Hebrew"/>
          <w:i/>
          <w:sz w:val="32"/>
        </w:rPr>
      </w:pPr>
    </w:p>
    <w:p w14:paraId="4253A476" w14:textId="77777777" w:rsidR="000B47BF" w:rsidRPr="00711F52" w:rsidRDefault="000B47BF" w:rsidP="000B47BF">
      <w:pPr>
        <w:jc w:val="center"/>
        <w:rPr>
          <w:rFonts w:ascii="Myriad Hebrew" w:hAnsi="Myriad Hebrew" w:cs="Myriad Hebrew"/>
          <w:i/>
          <w:sz w:val="32"/>
        </w:rPr>
      </w:pPr>
    </w:p>
    <w:p w14:paraId="1DD918AA" w14:textId="77777777" w:rsidR="000B47BF" w:rsidRPr="00711F52" w:rsidRDefault="000B47BF" w:rsidP="000B47BF">
      <w:pPr>
        <w:jc w:val="center"/>
        <w:rPr>
          <w:rFonts w:ascii="Myriad Hebrew" w:hAnsi="Myriad Hebrew" w:cs="Myriad Hebrew"/>
          <w:i/>
          <w:sz w:val="32"/>
        </w:rPr>
      </w:pPr>
    </w:p>
    <w:p w14:paraId="2C93E469" w14:textId="77777777" w:rsidR="000B47BF" w:rsidRPr="00711F52" w:rsidRDefault="000B47BF" w:rsidP="000B47BF">
      <w:pPr>
        <w:jc w:val="center"/>
        <w:rPr>
          <w:rFonts w:ascii="Myriad Hebrew" w:hAnsi="Myriad Hebrew" w:cs="Myriad Hebrew"/>
          <w:i/>
          <w:sz w:val="32"/>
        </w:rPr>
      </w:pPr>
    </w:p>
    <w:p w14:paraId="40AE61E4" w14:textId="77777777" w:rsidR="000B47BF" w:rsidRPr="00711F52" w:rsidRDefault="000B47BF" w:rsidP="000B47BF">
      <w:pPr>
        <w:jc w:val="center"/>
        <w:rPr>
          <w:rFonts w:ascii="Myriad Hebrew" w:hAnsi="Myriad Hebrew" w:cs="Myriad Hebrew"/>
          <w:i/>
          <w:sz w:val="32"/>
        </w:rPr>
      </w:pPr>
    </w:p>
    <w:p w14:paraId="7CEE482F" w14:textId="77777777" w:rsidR="000B47BF" w:rsidRPr="00711F52" w:rsidRDefault="000B47BF" w:rsidP="000B47BF">
      <w:pPr>
        <w:jc w:val="center"/>
        <w:rPr>
          <w:rFonts w:ascii="Myriad Hebrew" w:hAnsi="Myriad Hebrew" w:cs="Myriad Hebrew"/>
          <w:i/>
          <w:sz w:val="32"/>
        </w:rPr>
      </w:pPr>
    </w:p>
    <w:p w14:paraId="5C54238A" w14:textId="77777777" w:rsidR="000B47BF" w:rsidRPr="00711F52" w:rsidRDefault="000B47BF" w:rsidP="000B47BF">
      <w:pPr>
        <w:jc w:val="center"/>
        <w:rPr>
          <w:rFonts w:ascii="Myriad Hebrew" w:hAnsi="Myriad Hebrew" w:cs="Myriad Hebrew"/>
          <w:i/>
          <w:sz w:val="32"/>
        </w:rPr>
      </w:pPr>
    </w:p>
    <w:p w14:paraId="22E457B3" w14:textId="77777777" w:rsidR="000B47BF" w:rsidRPr="00711F52" w:rsidRDefault="000B47BF" w:rsidP="000B47BF">
      <w:pPr>
        <w:jc w:val="center"/>
        <w:rPr>
          <w:rFonts w:ascii="Myriad Hebrew" w:hAnsi="Myriad Hebrew" w:cs="Myriad Hebrew"/>
          <w:i/>
          <w:sz w:val="32"/>
        </w:rPr>
      </w:pPr>
    </w:p>
    <w:p w14:paraId="2D053D74" w14:textId="77777777" w:rsidR="000B47BF" w:rsidRPr="00711F52" w:rsidRDefault="000B47BF" w:rsidP="000B47BF">
      <w:pPr>
        <w:jc w:val="center"/>
        <w:rPr>
          <w:rFonts w:ascii="Myriad Hebrew" w:hAnsi="Myriad Hebrew" w:cs="Myriad Hebrew"/>
          <w:i/>
          <w:sz w:val="32"/>
        </w:rPr>
      </w:pPr>
    </w:p>
    <w:p w14:paraId="66B02A7E" w14:textId="35D82C66" w:rsidR="00711F52" w:rsidRDefault="00711F52" w:rsidP="00711F52">
      <w:pPr>
        <w:jc w:val="center"/>
        <w:rPr>
          <w:rFonts w:ascii="Myriad Hebrew" w:hAnsi="Myriad Hebrew" w:cs="Myriad Hebrew"/>
          <w:sz w:val="32"/>
        </w:rPr>
      </w:pPr>
      <w:r>
        <w:rPr>
          <w:rFonts w:ascii="Myriad Hebrew" w:hAnsi="Myriad Hebrew" w:cs="Myriad Hebrew"/>
          <w:sz w:val="32"/>
        </w:rPr>
        <w:t>Submitted</w:t>
      </w:r>
      <w:r w:rsidR="00CA3C9A">
        <w:rPr>
          <w:rFonts w:ascii="Myriad Hebrew" w:hAnsi="Myriad Hebrew" w:cs="Myriad Hebrew"/>
          <w:sz w:val="32"/>
        </w:rPr>
        <w:t xml:space="preserve"> to</w:t>
      </w:r>
      <w:r>
        <w:rPr>
          <w:rFonts w:ascii="Myriad Hebrew" w:hAnsi="Myriad Hebrew" w:cs="Myriad Hebrew"/>
          <w:sz w:val="32"/>
        </w:rPr>
        <w:t>:</w:t>
      </w:r>
    </w:p>
    <w:p w14:paraId="64DE6F50" w14:textId="6E97AEC5" w:rsidR="000B47BF" w:rsidRDefault="00CA3C9A" w:rsidP="00711F52">
      <w:pPr>
        <w:jc w:val="center"/>
        <w:rPr>
          <w:rFonts w:ascii="Myriad Hebrew" w:hAnsi="Myriad Hebrew" w:cs="Myriad Hebrew"/>
          <w:sz w:val="32"/>
        </w:rPr>
      </w:pPr>
      <w:r>
        <w:rPr>
          <w:rFonts w:ascii="Myriad Hebrew" w:hAnsi="Myriad Hebrew" w:cs="Myriad Hebrew"/>
          <w:sz w:val="32"/>
        </w:rPr>
        <w:t>The Real Estate Foundation of British Columbia</w:t>
      </w:r>
    </w:p>
    <w:p w14:paraId="4C18B600" w14:textId="1DB351B6" w:rsidR="00CA3C9A" w:rsidRDefault="00CA3C9A" w:rsidP="00CA3C9A">
      <w:pPr>
        <w:jc w:val="center"/>
        <w:rPr>
          <w:rFonts w:ascii="Myriad Hebrew" w:hAnsi="Myriad Hebrew" w:cs="Myriad Hebrew"/>
          <w:sz w:val="32"/>
        </w:rPr>
      </w:pPr>
      <w:r>
        <w:rPr>
          <w:rFonts w:ascii="Myriad Hebrew" w:hAnsi="Myriad Hebrew" w:cs="Myriad Hebrew"/>
          <w:sz w:val="32"/>
        </w:rPr>
        <w:t>Metro Vancouver</w:t>
      </w:r>
    </w:p>
    <w:p w14:paraId="76AE51FA" w14:textId="77777777" w:rsidR="00CA3C9A" w:rsidRPr="00711F52" w:rsidRDefault="00CA3C9A" w:rsidP="00711F52">
      <w:pPr>
        <w:jc w:val="center"/>
        <w:rPr>
          <w:rFonts w:ascii="Myriad Hebrew" w:hAnsi="Myriad Hebrew" w:cs="Myriad Hebrew"/>
          <w:b/>
          <w:sz w:val="48"/>
        </w:rPr>
      </w:pPr>
    </w:p>
    <w:p w14:paraId="0679ECB7" w14:textId="31F77DA7" w:rsidR="00711F52" w:rsidRDefault="00711F52">
      <w:pPr>
        <w:rPr>
          <w:rFonts w:ascii="Myriad Hebrew" w:hAnsi="Myriad Hebrew" w:cs="Myriad Hebrew"/>
          <w:b/>
          <w:sz w:val="48"/>
        </w:rPr>
      </w:pPr>
      <w:bookmarkStart w:id="1" w:name="_GoBack"/>
      <w:bookmarkEnd w:id="1"/>
    </w:p>
    <w:p w14:paraId="6E7B65C3" w14:textId="669BEA57" w:rsidR="005248FD" w:rsidRPr="00711F52" w:rsidRDefault="00A64F84" w:rsidP="000B47BF">
      <w:pPr>
        <w:jc w:val="center"/>
        <w:rPr>
          <w:rFonts w:ascii="Myriad Hebrew" w:hAnsi="Myriad Hebrew" w:cs="Myriad Hebrew"/>
          <w:b/>
          <w:sz w:val="48"/>
        </w:rPr>
      </w:pPr>
      <w:r w:rsidRPr="00711F52">
        <w:rPr>
          <w:rFonts w:ascii="Myriad Hebrew" w:hAnsi="Myriad Hebrew" w:cs="Myriad Hebrew"/>
          <w:b/>
          <w:sz w:val="48"/>
        </w:rPr>
        <w:t>Executive Summary</w:t>
      </w:r>
    </w:p>
    <w:p w14:paraId="1C54245D" w14:textId="77777777" w:rsidR="00366B49" w:rsidRPr="00711F52" w:rsidRDefault="00366B49" w:rsidP="00A64F84">
      <w:pPr>
        <w:rPr>
          <w:rFonts w:ascii="Myriad Hebrew" w:hAnsi="Myriad Hebrew" w:cs="Myriad Hebrew"/>
          <w:sz w:val="32"/>
        </w:rPr>
      </w:pPr>
    </w:p>
    <w:p w14:paraId="74887A4E" w14:textId="23399BA3" w:rsidR="00024F68" w:rsidRPr="00711F52" w:rsidRDefault="000B47BF" w:rsidP="000B47BF">
      <w:pPr>
        <w:rPr>
          <w:rFonts w:ascii="Myriad Hebrew" w:hAnsi="Myriad Hebrew" w:cs="Myriad Hebrew"/>
        </w:rPr>
      </w:pPr>
      <w:r w:rsidRPr="00711F52">
        <w:rPr>
          <w:rFonts w:ascii="Myriad Hebrew" w:hAnsi="Myriad Hebrew" w:cs="Myriad Hebrew"/>
        </w:rPr>
        <w:t xml:space="preserve">The Community Energy Explorer (CEE) is a </w:t>
      </w:r>
      <w:r w:rsidR="00366B49" w:rsidRPr="00711F52">
        <w:rPr>
          <w:rFonts w:ascii="Myriad Hebrew" w:hAnsi="Myriad Hebrew" w:cs="Myriad Hebrew"/>
        </w:rPr>
        <w:t xml:space="preserve">free online web resource, designed to help municipalities and citizens think about and plan for energy in their communities. As an existing web platform, our funders from Metro Vancouver and the Real Estate Foundation of British Columbia </w:t>
      </w:r>
      <w:r w:rsidR="00D01EDF" w:rsidRPr="00711F52">
        <w:rPr>
          <w:rFonts w:ascii="Myriad Hebrew" w:hAnsi="Myriad Hebrew" w:cs="Myriad Hebrew"/>
        </w:rPr>
        <w:t>requested to r</w:t>
      </w:r>
      <w:r w:rsidR="00B8426D" w:rsidRPr="00711F52">
        <w:rPr>
          <w:rFonts w:ascii="Myriad Hebrew" w:hAnsi="Myriad Hebrew" w:cs="Myriad Hebrew"/>
        </w:rPr>
        <w:t xml:space="preserve">evise and evolve the website to include more tangible products to be available to a variety of users. This required requesting and soliciting feedback through interviews from various sectors relating to community energy and planning. </w:t>
      </w:r>
    </w:p>
    <w:p w14:paraId="59B28607" w14:textId="77777777" w:rsidR="00B8426D" w:rsidRPr="00711F52" w:rsidRDefault="00B8426D" w:rsidP="000B47BF">
      <w:pPr>
        <w:rPr>
          <w:rFonts w:ascii="Myriad Hebrew" w:hAnsi="Myriad Hebrew" w:cs="Myriad Hebrew"/>
        </w:rPr>
      </w:pPr>
    </w:p>
    <w:p w14:paraId="3311E906" w14:textId="6E3A3838" w:rsidR="00B8426D" w:rsidRPr="00711F52" w:rsidRDefault="00B8426D" w:rsidP="000B47BF">
      <w:pPr>
        <w:rPr>
          <w:rFonts w:ascii="Myriad Hebrew" w:hAnsi="Myriad Hebrew" w:cs="Myriad Hebrew"/>
        </w:rPr>
      </w:pPr>
      <w:r w:rsidRPr="00711F52">
        <w:rPr>
          <w:rFonts w:ascii="Myriad Hebrew" w:hAnsi="Myriad Hebrew" w:cs="Myriad Hebrew"/>
        </w:rPr>
        <w:t>The results identified key items summarized below:</w:t>
      </w:r>
    </w:p>
    <w:p w14:paraId="5B14AF6E" w14:textId="6D3E6F0A" w:rsidR="00B8426D" w:rsidRPr="00711F52" w:rsidRDefault="00B8426D" w:rsidP="00B8426D">
      <w:pPr>
        <w:pStyle w:val="ListParagraph"/>
        <w:numPr>
          <w:ilvl w:val="0"/>
          <w:numId w:val="49"/>
        </w:numPr>
        <w:jc w:val="both"/>
        <w:rPr>
          <w:rFonts w:ascii="Myriad Hebrew" w:hAnsi="Myriad Hebrew" w:cs="Myriad Hebrew"/>
          <w:b/>
        </w:rPr>
      </w:pPr>
      <w:r w:rsidRPr="00711F52">
        <w:rPr>
          <w:rFonts w:ascii="Myriad Hebrew" w:hAnsi="Myriad Hebrew" w:cs="Myriad Hebrew"/>
        </w:rPr>
        <w:t xml:space="preserve">The website provides good information and visuals for general public and non-expert local government as </w:t>
      </w:r>
      <w:r w:rsidR="00283AF5" w:rsidRPr="00711F52">
        <w:rPr>
          <w:rFonts w:ascii="Myriad Hebrew" w:hAnsi="Myriad Hebrew" w:cs="Myriad Hebrew"/>
        </w:rPr>
        <w:t xml:space="preserve">an </w:t>
      </w:r>
      <w:r w:rsidRPr="00711F52">
        <w:rPr>
          <w:rFonts w:ascii="Myriad Hebrew" w:hAnsi="Myriad Hebrew" w:cs="Myriad Hebrew"/>
        </w:rPr>
        <w:t>educational resource (“community energy 101”)</w:t>
      </w:r>
    </w:p>
    <w:p w14:paraId="4F64EF39" w14:textId="26C87708" w:rsidR="00B8426D" w:rsidRPr="00711F52" w:rsidRDefault="00283AF5" w:rsidP="00B8426D">
      <w:pPr>
        <w:pStyle w:val="ListParagraph"/>
        <w:numPr>
          <w:ilvl w:val="0"/>
          <w:numId w:val="49"/>
        </w:numPr>
        <w:rPr>
          <w:rFonts w:ascii="Myriad Hebrew" w:hAnsi="Myriad Hebrew" w:cs="Myriad Hebrew"/>
          <w:b/>
        </w:rPr>
      </w:pPr>
      <w:r w:rsidRPr="00711F52">
        <w:rPr>
          <w:rFonts w:ascii="Myriad Hebrew" w:hAnsi="Myriad Hebrew" w:cs="Myriad Hebrew"/>
        </w:rPr>
        <w:t>Need to d</w:t>
      </w:r>
      <w:r w:rsidR="00B8426D" w:rsidRPr="00711F52">
        <w:rPr>
          <w:rFonts w:ascii="Myriad Hebrew" w:hAnsi="Myriad Hebrew" w:cs="Myriad Hebrew"/>
        </w:rPr>
        <w:t>efine the process from start-to-finish on identified energy topics</w:t>
      </w:r>
      <w:r w:rsidRPr="00711F52">
        <w:rPr>
          <w:rFonts w:ascii="Myriad Hebrew" w:hAnsi="Myriad Hebrew" w:cs="Myriad Hebrew"/>
        </w:rPr>
        <w:t xml:space="preserve"> (how to use this info)</w:t>
      </w:r>
    </w:p>
    <w:p w14:paraId="7C2D53EE" w14:textId="738B2CC5" w:rsidR="00B8426D" w:rsidRPr="00711F52" w:rsidRDefault="00283AF5" w:rsidP="00B8426D">
      <w:pPr>
        <w:pStyle w:val="ListParagraph"/>
        <w:numPr>
          <w:ilvl w:val="0"/>
          <w:numId w:val="49"/>
        </w:numPr>
        <w:rPr>
          <w:rFonts w:ascii="Myriad Hebrew" w:hAnsi="Myriad Hebrew" w:cs="Myriad Hebrew"/>
          <w:b/>
        </w:rPr>
      </w:pPr>
      <w:r w:rsidRPr="00711F52">
        <w:rPr>
          <w:rFonts w:ascii="Myriad Hebrew" w:hAnsi="Myriad Hebrew" w:cs="Myriad Hebrew"/>
        </w:rPr>
        <w:t>Need to o</w:t>
      </w:r>
      <w:r w:rsidR="00B8426D" w:rsidRPr="00711F52">
        <w:rPr>
          <w:rFonts w:ascii="Myriad Hebrew" w:hAnsi="Myriad Hebrew" w:cs="Myriad Hebrew"/>
        </w:rPr>
        <w:t>ffer</w:t>
      </w:r>
      <w:r w:rsidR="005D754D" w:rsidRPr="00711F52">
        <w:rPr>
          <w:rFonts w:ascii="Myriad Hebrew" w:hAnsi="Myriad Hebrew" w:cs="Myriad Hebrew"/>
        </w:rPr>
        <w:t xml:space="preserve"> clear</w:t>
      </w:r>
      <w:r w:rsidR="00B8426D" w:rsidRPr="00711F52">
        <w:rPr>
          <w:rFonts w:ascii="Myriad Hebrew" w:hAnsi="Myriad Hebrew" w:cs="Myriad Hebrew"/>
        </w:rPr>
        <w:t xml:space="preserve"> content for energy experts and non-experts through downloadable guides, tools, and resources for audience members to use for their communities</w:t>
      </w:r>
    </w:p>
    <w:p w14:paraId="5937B859" w14:textId="77777777" w:rsidR="00B8426D" w:rsidRPr="00711F52" w:rsidRDefault="00B8426D" w:rsidP="00B8426D">
      <w:pPr>
        <w:pStyle w:val="ListParagraph"/>
        <w:numPr>
          <w:ilvl w:val="0"/>
          <w:numId w:val="49"/>
        </w:numPr>
        <w:rPr>
          <w:rFonts w:ascii="Myriad Hebrew" w:hAnsi="Myriad Hebrew" w:cs="Myriad Hebrew"/>
          <w:b/>
        </w:rPr>
      </w:pPr>
      <w:r w:rsidRPr="00711F52">
        <w:rPr>
          <w:rFonts w:ascii="Myriad Hebrew" w:hAnsi="Myriad Hebrew" w:cs="Myriad Hebrew"/>
        </w:rPr>
        <w:t>Identify opportunities for content, engagement, and social media to become a community energy hub (strategy for audience to revisit back to the website)</w:t>
      </w:r>
    </w:p>
    <w:p w14:paraId="47293009" w14:textId="77777777" w:rsidR="00B8426D" w:rsidRPr="00711F52" w:rsidRDefault="00B8426D" w:rsidP="00B8426D">
      <w:pPr>
        <w:rPr>
          <w:rFonts w:ascii="Myriad Hebrew" w:hAnsi="Myriad Hebrew" w:cs="Myriad Hebrew"/>
        </w:rPr>
      </w:pPr>
    </w:p>
    <w:p w14:paraId="30D8269F" w14:textId="77777777" w:rsidR="00814209" w:rsidRPr="00711F52" w:rsidRDefault="00B8426D" w:rsidP="00B8426D">
      <w:pPr>
        <w:rPr>
          <w:rFonts w:ascii="Myriad Hebrew" w:hAnsi="Myriad Hebrew" w:cs="Myriad Hebrew"/>
        </w:rPr>
      </w:pPr>
      <w:r w:rsidRPr="00711F52">
        <w:rPr>
          <w:rFonts w:ascii="Myriad Hebrew" w:hAnsi="Myriad Hebrew" w:cs="Myriad Hebrew"/>
        </w:rPr>
        <w:t xml:space="preserve">In response to these items, the website will undergo changes in the </w:t>
      </w:r>
      <w:proofErr w:type="spellStart"/>
      <w:r w:rsidRPr="00711F52">
        <w:rPr>
          <w:rFonts w:ascii="Myriad Hebrew" w:hAnsi="Myriad Hebrew" w:cs="Myriad Hebrew"/>
        </w:rPr>
        <w:t>userface</w:t>
      </w:r>
      <w:proofErr w:type="spellEnd"/>
      <w:r w:rsidRPr="00711F52">
        <w:rPr>
          <w:rFonts w:ascii="Myriad Hebrew" w:hAnsi="Myriad Hebrew" w:cs="Myriad Hebrew"/>
        </w:rPr>
        <w:t xml:space="preserve"> and interactivity that were also mentioned </w:t>
      </w:r>
      <w:r w:rsidR="005D754D" w:rsidRPr="00711F52">
        <w:rPr>
          <w:rFonts w:ascii="Myriad Hebrew" w:hAnsi="Myriad Hebrew" w:cs="Myriad Hebrew"/>
        </w:rPr>
        <w:t xml:space="preserve">in the interviews </w:t>
      </w:r>
      <w:r w:rsidRPr="00711F52">
        <w:rPr>
          <w:rFonts w:ascii="Myriad Hebrew" w:hAnsi="Myriad Hebrew" w:cs="Myriad Hebrew"/>
        </w:rPr>
        <w:t>for the better usability</w:t>
      </w:r>
      <w:r w:rsidR="005D754D" w:rsidRPr="00711F52">
        <w:rPr>
          <w:rFonts w:ascii="Myriad Hebrew" w:hAnsi="Myriad Hebrew" w:cs="Myriad Hebrew"/>
        </w:rPr>
        <w:t xml:space="preserve">. The interviews included members from the public, private, and not-for-profit sectors for inclusion and diversity of various community energy and planning work. </w:t>
      </w:r>
    </w:p>
    <w:p w14:paraId="2F8F7622" w14:textId="77777777" w:rsidR="00814209" w:rsidRPr="00711F52" w:rsidRDefault="00814209" w:rsidP="00B8426D">
      <w:pPr>
        <w:rPr>
          <w:rFonts w:ascii="Myriad Hebrew" w:hAnsi="Myriad Hebrew" w:cs="Myriad Hebrew"/>
        </w:rPr>
      </w:pPr>
    </w:p>
    <w:p w14:paraId="0FDAED90" w14:textId="0F97A6E2" w:rsidR="00B8426D" w:rsidRPr="00711F52" w:rsidRDefault="00814209" w:rsidP="00B8426D">
      <w:pPr>
        <w:rPr>
          <w:rFonts w:ascii="Myriad Hebrew" w:hAnsi="Myriad Hebrew" w:cs="Myriad Hebrew"/>
        </w:rPr>
      </w:pPr>
      <w:r w:rsidRPr="00711F52">
        <w:rPr>
          <w:rFonts w:ascii="Myriad Hebrew" w:hAnsi="Myriad Hebrew" w:cs="Myriad Hebrew"/>
        </w:rPr>
        <w:t xml:space="preserve">The responses were recorded and synthesized by the Planning &amp; Policy Analyst at the Collaborative for Advanced Landscape Planning (CALP) lab to provide to funders </w:t>
      </w:r>
      <w:r w:rsidR="00283AF5" w:rsidRPr="00711F52">
        <w:rPr>
          <w:rFonts w:ascii="Myriad Hebrew" w:hAnsi="Myriad Hebrew" w:cs="Myriad Hebrew"/>
        </w:rPr>
        <w:t xml:space="preserve">an </w:t>
      </w:r>
      <w:r w:rsidRPr="00711F52">
        <w:rPr>
          <w:rFonts w:ascii="Myriad Hebrew" w:hAnsi="Myriad Hebrew" w:cs="Myriad Hebrew"/>
        </w:rPr>
        <w:t xml:space="preserve">interim update in June 2017 and final reporting for </w:t>
      </w:r>
      <w:ins w:id="2" w:author="Microsoft Office User" w:date="2017-10-05T10:36:00Z">
        <w:r w:rsidR="006D2292" w:rsidRPr="00711F52">
          <w:rPr>
            <w:rFonts w:ascii="Myriad Hebrew" w:hAnsi="Myriad Hebrew" w:cs="Myriad Hebrew"/>
          </w:rPr>
          <w:t xml:space="preserve">October </w:t>
        </w:r>
      </w:ins>
      <w:r w:rsidRPr="00711F52">
        <w:rPr>
          <w:rFonts w:ascii="Myriad Hebrew" w:hAnsi="Myriad Hebrew" w:cs="Myriad Hebrew"/>
        </w:rPr>
        <w:t>2017. This document summar</w:t>
      </w:r>
      <w:r w:rsidR="00283AF5" w:rsidRPr="00711F52">
        <w:rPr>
          <w:rFonts w:ascii="Myriad Hebrew" w:hAnsi="Myriad Hebrew" w:cs="Myriad Hebrew"/>
        </w:rPr>
        <w:t>izes</w:t>
      </w:r>
      <w:r w:rsidRPr="00711F52">
        <w:rPr>
          <w:rFonts w:ascii="Myriad Hebrew" w:hAnsi="Myriad Hebrew" w:cs="Myriad Hebrew"/>
        </w:rPr>
        <w:t xml:space="preserve"> results of the interviews</w:t>
      </w:r>
      <w:r w:rsidR="00283AF5" w:rsidRPr="00711F52">
        <w:rPr>
          <w:rFonts w:ascii="Myriad Hebrew" w:hAnsi="Myriad Hebrew" w:cs="Myriad Hebrew"/>
        </w:rPr>
        <w:t>,</w:t>
      </w:r>
      <w:r w:rsidRPr="00711F52">
        <w:rPr>
          <w:rFonts w:ascii="Myriad Hebrew" w:hAnsi="Myriad Hebrew" w:cs="Myriad Hebrew"/>
        </w:rPr>
        <w:t xml:space="preserve"> with privacy protected </w:t>
      </w:r>
      <w:r w:rsidR="00283AF5" w:rsidRPr="00711F52">
        <w:rPr>
          <w:rFonts w:ascii="Myriad Hebrew" w:hAnsi="Myriad Hebrew" w:cs="Myriad Hebrew"/>
        </w:rPr>
        <w:t xml:space="preserve">for </w:t>
      </w:r>
      <w:r w:rsidRPr="00711F52">
        <w:rPr>
          <w:rFonts w:ascii="Myriad Hebrew" w:hAnsi="Myriad Hebrew" w:cs="Myriad Hebrew"/>
        </w:rPr>
        <w:t xml:space="preserve">the members interviewed </w:t>
      </w:r>
      <w:r w:rsidR="00283AF5" w:rsidRPr="00711F52">
        <w:rPr>
          <w:rFonts w:ascii="Myriad Hebrew" w:hAnsi="Myriad Hebrew" w:cs="Myriad Hebrew"/>
        </w:rPr>
        <w:t xml:space="preserve">in </w:t>
      </w:r>
      <w:r w:rsidRPr="00711F52">
        <w:rPr>
          <w:rFonts w:ascii="Myriad Hebrew" w:hAnsi="Myriad Hebrew" w:cs="Myriad Hebrew"/>
        </w:rPr>
        <w:t>this process.</w:t>
      </w:r>
    </w:p>
    <w:p w14:paraId="068903D6" w14:textId="77777777" w:rsidR="00814209" w:rsidRPr="00711F52" w:rsidRDefault="00814209" w:rsidP="00B8426D">
      <w:pPr>
        <w:rPr>
          <w:rFonts w:ascii="Myriad Hebrew" w:hAnsi="Myriad Hebrew" w:cs="Myriad Hebrew"/>
        </w:rPr>
      </w:pPr>
    </w:p>
    <w:p w14:paraId="5164E462" w14:textId="628C6468" w:rsidR="00814209" w:rsidRPr="00711F52" w:rsidRDefault="00814209" w:rsidP="00B8426D">
      <w:pPr>
        <w:rPr>
          <w:rFonts w:ascii="Myriad Hebrew" w:hAnsi="Myriad Hebrew" w:cs="Myriad Hebrew"/>
        </w:rPr>
      </w:pPr>
    </w:p>
    <w:p w14:paraId="3F1C3FC5" w14:textId="4E98470C" w:rsidR="000B47BF" w:rsidRPr="00711F52" w:rsidRDefault="00E00A36" w:rsidP="005248FD">
      <w:pPr>
        <w:jc w:val="both"/>
        <w:rPr>
          <w:rFonts w:ascii="Myriad Hebrew" w:hAnsi="Myriad Hebrew" w:cs="Myriad Hebrew"/>
        </w:rPr>
      </w:pPr>
      <w:r w:rsidRPr="00711F52">
        <w:rPr>
          <w:rFonts w:ascii="Myriad Hebrew" w:hAnsi="Myriad Hebrew" w:cs="Myriad Hebrew"/>
        </w:rPr>
        <w:t xml:space="preserve">For any inquiries, questions and/or concerns, please feel free to contact Kai Okazaki at </w:t>
      </w:r>
      <w:hyperlink r:id="rId10" w:history="1">
        <w:r w:rsidRPr="00711F52">
          <w:rPr>
            <w:rStyle w:val="Hyperlink"/>
            <w:rFonts w:ascii="Myriad Hebrew" w:hAnsi="Myriad Hebrew" w:cs="Myriad Hebrew"/>
          </w:rPr>
          <w:t>kai.okazaki@ubc.ca</w:t>
        </w:r>
      </w:hyperlink>
      <w:r w:rsidRPr="00711F52">
        <w:rPr>
          <w:rFonts w:ascii="Myriad Hebrew" w:hAnsi="Myriad Hebrew" w:cs="Myriad Hebrew"/>
        </w:rPr>
        <w:t xml:space="preserve"> for further discussion.</w:t>
      </w:r>
    </w:p>
    <w:p w14:paraId="2F00D92C" w14:textId="77777777" w:rsidR="00E00A36" w:rsidRPr="00711F52" w:rsidRDefault="00E00A36" w:rsidP="005248FD">
      <w:pPr>
        <w:jc w:val="both"/>
        <w:rPr>
          <w:rFonts w:ascii="Myriad Hebrew" w:hAnsi="Myriad Hebrew" w:cs="Myriad Hebrew"/>
        </w:rPr>
      </w:pPr>
    </w:p>
    <w:p w14:paraId="42EA7DF0" w14:textId="5A562C9B" w:rsidR="00E00A36" w:rsidRPr="00711F52" w:rsidRDefault="00E00A36" w:rsidP="00E00A36">
      <w:pPr>
        <w:jc w:val="center"/>
        <w:rPr>
          <w:rFonts w:ascii="Myriad Hebrew" w:hAnsi="Myriad Hebrew" w:cs="Myriad Hebrew"/>
          <w:b/>
          <w:sz w:val="48"/>
        </w:rPr>
      </w:pPr>
      <w:r w:rsidRPr="00711F52">
        <w:rPr>
          <w:rFonts w:ascii="Myriad Hebrew" w:hAnsi="Myriad Hebrew" w:cs="Myriad Hebrew"/>
        </w:rPr>
        <w:br w:type="page"/>
      </w:r>
      <w:r w:rsidR="00A64F84" w:rsidRPr="00711F52">
        <w:rPr>
          <w:rFonts w:ascii="Myriad Hebrew" w:hAnsi="Myriad Hebrew" w:cs="Myriad Hebrew"/>
          <w:b/>
          <w:sz w:val="48"/>
        </w:rPr>
        <w:lastRenderedPageBreak/>
        <w:t>Introduction</w:t>
      </w:r>
    </w:p>
    <w:p w14:paraId="16272074" w14:textId="77777777" w:rsidR="00396716" w:rsidRPr="00711F52" w:rsidRDefault="00396716" w:rsidP="004468D2">
      <w:pPr>
        <w:jc w:val="center"/>
        <w:rPr>
          <w:rFonts w:ascii="Myriad Hebrew" w:hAnsi="Myriad Hebrew" w:cs="Myriad Hebrew"/>
          <w:sz w:val="32"/>
        </w:rPr>
      </w:pPr>
    </w:p>
    <w:p w14:paraId="0EEC8D01" w14:textId="4823B57C" w:rsidR="00E00A36" w:rsidRPr="00711F52" w:rsidRDefault="00E00A36" w:rsidP="004468D2">
      <w:pPr>
        <w:jc w:val="center"/>
        <w:rPr>
          <w:rFonts w:ascii="Myriad Hebrew" w:hAnsi="Myriad Hebrew" w:cs="Myriad Hebrew"/>
          <w:sz w:val="32"/>
        </w:rPr>
      </w:pPr>
      <w:r w:rsidRPr="00711F52">
        <w:rPr>
          <w:rFonts w:ascii="Myriad Hebrew" w:hAnsi="Myriad Hebrew" w:cs="Myriad Hebrew"/>
          <w:sz w:val="32"/>
        </w:rPr>
        <w:t>Overview</w:t>
      </w:r>
    </w:p>
    <w:p w14:paraId="24496655" w14:textId="2EE78C11" w:rsidR="00E00A36" w:rsidRPr="00711F52" w:rsidRDefault="00E00A36" w:rsidP="005248FD">
      <w:pPr>
        <w:jc w:val="both"/>
        <w:rPr>
          <w:rFonts w:ascii="Myriad Hebrew" w:hAnsi="Myriad Hebrew" w:cs="Myriad Hebrew"/>
        </w:rPr>
      </w:pPr>
    </w:p>
    <w:p w14:paraId="32C8EA56" w14:textId="366F54CD" w:rsidR="00024F68" w:rsidRPr="00711F52" w:rsidRDefault="00024F68" w:rsidP="005248FD">
      <w:pPr>
        <w:jc w:val="both"/>
        <w:rPr>
          <w:rFonts w:ascii="Myriad Hebrew" w:hAnsi="Myriad Hebrew" w:cs="Myriad Hebrew"/>
        </w:rPr>
      </w:pPr>
      <w:r w:rsidRPr="00711F52">
        <w:rPr>
          <w:rFonts w:ascii="Myriad Hebrew" w:hAnsi="Myriad Hebrew" w:cs="Myriad Hebrew"/>
        </w:rPr>
        <w:t xml:space="preserve">The Community Energy Explorer (CEE) website is being </w:t>
      </w:r>
      <w:r w:rsidR="00FB0D99" w:rsidRPr="00711F52">
        <w:rPr>
          <w:rFonts w:ascii="Myriad Hebrew" w:hAnsi="Myriad Hebrew" w:cs="Myriad Hebrew"/>
        </w:rPr>
        <w:t>updated</w:t>
      </w:r>
      <w:r w:rsidRPr="00711F52">
        <w:rPr>
          <w:rFonts w:ascii="Myriad Hebrew" w:hAnsi="Myriad Hebrew" w:cs="Myriad Hebrew"/>
        </w:rPr>
        <w:t xml:space="preserve"> to provide a current and </w:t>
      </w:r>
      <w:r w:rsidR="00FB0D99" w:rsidRPr="00711F52">
        <w:rPr>
          <w:rFonts w:ascii="Myriad Hebrew" w:hAnsi="Myriad Hebrew" w:cs="Myriad Hebrew"/>
        </w:rPr>
        <w:t xml:space="preserve">relevant </w:t>
      </w:r>
      <w:r w:rsidRPr="00711F52">
        <w:rPr>
          <w:rFonts w:ascii="Myriad Hebrew" w:hAnsi="Myriad Hebrew" w:cs="Myriad Hebrew"/>
        </w:rPr>
        <w:t xml:space="preserve">version of a community energy planning tool. The initial step was to solicit feedback from various sectors relating to community energy and planning. This was done by contacting members of the public, private and not-for-profit sectors to be interviewed either in-person or by phone conversation. Participants were asked a series of questions that focused on their user experience with the website, what value the website brought, and what areas of opportunities </w:t>
      </w:r>
      <w:r w:rsidR="00FB0D99" w:rsidRPr="00711F52">
        <w:rPr>
          <w:rFonts w:ascii="Myriad Hebrew" w:hAnsi="Myriad Hebrew" w:cs="Myriad Hebrew"/>
        </w:rPr>
        <w:t>(</w:t>
      </w:r>
      <w:r w:rsidRPr="00711F52">
        <w:rPr>
          <w:rFonts w:ascii="Myriad Hebrew" w:hAnsi="Myriad Hebrew" w:cs="Myriad Hebrew"/>
        </w:rPr>
        <w:t>and potential</w:t>
      </w:r>
      <w:r w:rsidR="00FB0D99" w:rsidRPr="00711F52">
        <w:rPr>
          <w:rFonts w:ascii="Myriad Hebrew" w:hAnsi="Myriad Hebrew" w:cs="Myriad Hebrew"/>
        </w:rPr>
        <w:t>s)</w:t>
      </w:r>
      <w:r w:rsidRPr="00711F52">
        <w:rPr>
          <w:rFonts w:ascii="Myriad Hebrew" w:hAnsi="Myriad Hebrew" w:cs="Myriad Hebrew"/>
        </w:rPr>
        <w:t xml:space="preserve"> the website </w:t>
      </w:r>
      <w:r w:rsidR="006E185B" w:rsidRPr="00711F52">
        <w:rPr>
          <w:rFonts w:ascii="Myriad Hebrew" w:hAnsi="Myriad Hebrew" w:cs="Myriad Hebrew"/>
        </w:rPr>
        <w:t xml:space="preserve">could </w:t>
      </w:r>
      <w:r w:rsidRPr="00711F52">
        <w:rPr>
          <w:rFonts w:ascii="Myriad Hebrew" w:hAnsi="Myriad Hebrew" w:cs="Myriad Hebrew"/>
        </w:rPr>
        <w:t>have based on their needs in their workplace. This report provides a brief synopsis of the results of the interviews, focusing on what we hear</w:t>
      </w:r>
      <w:r w:rsidR="00283AF5" w:rsidRPr="00711F52">
        <w:rPr>
          <w:rFonts w:ascii="Myriad Hebrew" w:hAnsi="Myriad Hebrew" w:cs="Myriad Hebrew"/>
        </w:rPr>
        <w:t xml:space="preserve">d </w:t>
      </w:r>
      <w:r w:rsidRPr="00711F52">
        <w:rPr>
          <w:rFonts w:ascii="Myriad Hebrew" w:hAnsi="Myriad Hebrew" w:cs="Myriad Hebrew"/>
        </w:rPr>
        <w:t xml:space="preserve">and the validation and direction on where the website will go by the end of the </w:t>
      </w:r>
      <w:r w:rsidR="00283AF5" w:rsidRPr="00711F52">
        <w:rPr>
          <w:rFonts w:ascii="Myriad Hebrew" w:hAnsi="Myriad Hebrew" w:cs="Myriad Hebrew"/>
        </w:rPr>
        <w:t>project</w:t>
      </w:r>
      <w:r w:rsidRPr="00711F52">
        <w:rPr>
          <w:rFonts w:ascii="Myriad Hebrew" w:hAnsi="Myriad Hebrew" w:cs="Myriad Hebrew"/>
        </w:rPr>
        <w:t xml:space="preserve"> in September, 2017.</w:t>
      </w:r>
    </w:p>
    <w:p w14:paraId="60D2C393" w14:textId="77777777" w:rsidR="00024F68" w:rsidRPr="00711F52" w:rsidRDefault="00024F68" w:rsidP="00024F68">
      <w:pPr>
        <w:jc w:val="both"/>
        <w:rPr>
          <w:rFonts w:ascii="Myriad Hebrew" w:hAnsi="Myriad Hebrew" w:cs="Myriad Hebrew"/>
          <w:b/>
        </w:rPr>
      </w:pPr>
    </w:p>
    <w:p w14:paraId="10A5D28B" w14:textId="77777777" w:rsidR="00024F68" w:rsidRPr="00711F52" w:rsidRDefault="00024F68" w:rsidP="007201CB">
      <w:pPr>
        <w:jc w:val="center"/>
        <w:rPr>
          <w:rFonts w:ascii="Myriad Hebrew" w:hAnsi="Myriad Hebrew" w:cs="Myriad Hebrew"/>
          <w:sz w:val="32"/>
        </w:rPr>
      </w:pPr>
      <w:r w:rsidRPr="00711F52">
        <w:rPr>
          <w:rFonts w:ascii="Myriad Hebrew" w:hAnsi="Myriad Hebrew" w:cs="Myriad Hebrew"/>
          <w:sz w:val="32"/>
        </w:rPr>
        <w:t>Objective</w:t>
      </w:r>
    </w:p>
    <w:p w14:paraId="448AE6CD" w14:textId="77777777" w:rsidR="00024F68" w:rsidRPr="00711F52" w:rsidRDefault="00024F68" w:rsidP="00024F68">
      <w:pPr>
        <w:jc w:val="both"/>
        <w:rPr>
          <w:rFonts w:ascii="Myriad Hebrew" w:hAnsi="Myriad Hebrew" w:cs="Myriad Hebrew"/>
        </w:rPr>
      </w:pPr>
    </w:p>
    <w:p w14:paraId="1FC52B2E" w14:textId="26096797" w:rsidR="00024F68" w:rsidRPr="00711F52" w:rsidRDefault="00024F68" w:rsidP="00024F68">
      <w:pPr>
        <w:jc w:val="both"/>
        <w:rPr>
          <w:rFonts w:ascii="Myriad Hebrew" w:hAnsi="Myriad Hebrew" w:cs="Myriad Hebrew"/>
          <w:b/>
        </w:rPr>
      </w:pPr>
      <w:r w:rsidRPr="00711F52">
        <w:rPr>
          <w:rFonts w:ascii="Myriad Hebrew" w:hAnsi="Myriad Hebrew" w:cs="Myriad Hebrew"/>
        </w:rPr>
        <w:t xml:space="preserve">The objective is to identify </w:t>
      </w:r>
      <w:r w:rsidR="00283AF5" w:rsidRPr="00711F52">
        <w:rPr>
          <w:rFonts w:ascii="Myriad Hebrew" w:hAnsi="Myriad Hebrew" w:cs="Myriad Hebrew"/>
        </w:rPr>
        <w:t xml:space="preserve">more specifically the CEE’s </w:t>
      </w:r>
      <w:r w:rsidRPr="00711F52">
        <w:rPr>
          <w:rFonts w:ascii="Myriad Hebrew" w:hAnsi="Myriad Hebrew" w:cs="Myriad Hebrew"/>
        </w:rPr>
        <w:t xml:space="preserve">target audience and </w:t>
      </w:r>
      <w:r w:rsidR="006E185B" w:rsidRPr="00711F52">
        <w:rPr>
          <w:rFonts w:ascii="Myriad Hebrew" w:hAnsi="Myriad Hebrew" w:cs="Myriad Hebrew"/>
        </w:rPr>
        <w:t xml:space="preserve">structure </w:t>
      </w:r>
      <w:r w:rsidRPr="00711F52">
        <w:rPr>
          <w:rFonts w:ascii="Myriad Hebrew" w:hAnsi="Myriad Hebrew" w:cs="Myriad Hebrew"/>
        </w:rPr>
        <w:t xml:space="preserve">how the narrative will speak to various users through visuals – </w:t>
      </w:r>
      <w:r w:rsidRPr="00711F52">
        <w:rPr>
          <w:rFonts w:ascii="Myriad Hebrew" w:hAnsi="Myriad Hebrew" w:cs="Myriad Hebrew"/>
          <w:b/>
        </w:rPr>
        <w:t>What is unique; what is needed and what is useful?</w:t>
      </w:r>
    </w:p>
    <w:p w14:paraId="23BB4FA7" w14:textId="6D9144E1" w:rsidR="00024F68" w:rsidRPr="00711F52" w:rsidRDefault="00024F68" w:rsidP="00024F68">
      <w:pPr>
        <w:rPr>
          <w:rFonts w:ascii="Myriad Hebrew" w:hAnsi="Myriad Hebrew" w:cs="Myriad Hebrew"/>
          <w:b/>
        </w:rPr>
      </w:pPr>
    </w:p>
    <w:p w14:paraId="54F0D242" w14:textId="77777777" w:rsidR="004468D2" w:rsidRPr="00711F52" w:rsidRDefault="004468D2" w:rsidP="00A64F84">
      <w:pPr>
        <w:jc w:val="center"/>
        <w:rPr>
          <w:rFonts w:ascii="Myriad Hebrew" w:hAnsi="Myriad Hebrew" w:cs="Myriad Hebrew"/>
          <w:sz w:val="48"/>
          <w:szCs w:val="28"/>
        </w:rPr>
      </w:pPr>
      <w:r w:rsidRPr="00711F52">
        <w:rPr>
          <w:rFonts w:ascii="Myriad Hebrew" w:hAnsi="Myriad Hebrew" w:cs="Myriad Hebrew"/>
          <w:b/>
          <w:sz w:val="48"/>
          <w:szCs w:val="28"/>
        </w:rPr>
        <w:t>Results</w:t>
      </w:r>
      <w:r w:rsidRPr="00711F52">
        <w:rPr>
          <w:rFonts w:ascii="Myriad Hebrew" w:hAnsi="Myriad Hebrew" w:cs="Myriad Hebrew"/>
          <w:sz w:val="48"/>
          <w:szCs w:val="28"/>
        </w:rPr>
        <w:t xml:space="preserve"> </w:t>
      </w:r>
    </w:p>
    <w:p w14:paraId="7614B098" w14:textId="77777777" w:rsidR="00396716" w:rsidRPr="00711F52" w:rsidRDefault="00396716" w:rsidP="00A64F84">
      <w:pPr>
        <w:jc w:val="center"/>
        <w:rPr>
          <w:rFonts w:ascii="Myriad Hebrew" w:hAnsi="Myriad Hebrew" w:cs="Myriad Hebrew"/>
          <w:sz w:val="32"/>
          <w:szCs w:val="28"/>
        </w:rPr>
      </w:pPr>
    </w:p>
    <w:p w14:paraId="7288AB21" w14:textId="51D7CD91" w:rsidR="00F35047" w:rsidRPr="00711F52" w:rsidRDefault="00283AF5" w:rsidP="00A64F84">
      <w:pPr>
        <w:jc w:val="center"/>
        <w:rPr>
          <w:rFonts w:ascii="Myriad Hebrew" w:hAnsi="Myriad Hebrew" w:cs="Myriad Hebrew"/>
          <w:sz w:val="32"/>
          <w:szCs w:val="28"/>
        </w:rPr>
      </w:pPr>
      <w:r w:rsidRPr="00711F52">
        <w:rPr>
          <w:rFonts w:ascii="Myriad Hebrew" w:hAnsi="Myriad Hebrew" w:cs="Myriad Hebrew"/>
          <w:sz w:val="32"/>
          <w:szCs w:val="28"/>
        </w:rPr>
        <w:t xml:space="preserve">Participants &amp; Target Audience/Users </w:t>
      </w:r>
    </w:p>
    <w:p w14:paraId="001A0415" w14:textId="77777777" w:rsidR="00F35047" w:rsidRPr="00711F52" w:rsidRDefault="00F35047" w:rsidP="00735BE9">
      <w:pPr>
        <w:jc w:val="both"/>
        <w:rPr>
          <w:rFonts w:ascii="Myriad Hebrew" w:hAnsi="Myriad Hebrew" w:cs="Myriad Hebrew"/>
          <w:b/>
        </w:rPr>
      </w:pPr>
    </w:p>
    <w:p w14:paraId="239679BD" w14:textId="0D05A13A" w:rsidR="00396716" w:rsidRPr="00711F52" w:rsidRDefault="00F35047" w:rsidP="00735BE9">
      <w:pPr>
        <w:jc w:val="both"/>
        <w:rPr>
          <w:rFonts w:ascii="Myriad Hebrew" w:hAnsi="Myriad Hebrew" w:cs="Myriad Hebrew"/>
        </w:rPr>
      </w:pPr>
      <w:r w:rsidRPr="00711F52">
        <w:rPr>
          <w:rFonts w:ascii="Myriad Hebrew" w:hAnsi="Myriad Hebrew" w:cs="Myriad Hebrew"/>
        </w:rPr>
        <w:t>In total, 16 people we</w:t>
      </w:r>
      <w:r w:rsidR="006C7F7D" w:rsidRPr="00711F52">
        <w:rPr>
          <w:rFonts w:ascii="Myriad Hebrew" w:hAnsi="Myriad Hebrew" w:cs="Myriad Hebrew"/>
        </w:rPr>
        <w:t>re interviewed to review, provide input and feedback to the current CEE</w:t>
      </w:r>
      <w:r w:rsidR="007201CB" w:rsidRPr="00711F52">
        <w:rPr>
          <w:rFonts w:ascii="Myriad Hebrew" w:hAnsi="Myriad Hebrew" w:cs="Myriad Hebrew"/>
        </w:rPr>
        <w:t xml:space="preserve"> (Figure 1)</w:t>
      </w:r>
      <w:r w:rsidR="006C7F7D" w:rsidRPr="00711F52">
        <w:rPr>
          <w:rFonts w:ascii="Myriad Hebrew" w:hAnsi="Myriad Hebrew" w:cs="Myriad Hebrew"/>
        </w:rPr>
        <w:t xml:space="preserve">. The participants were given the website link, and two </w:t>
      </w:r>
      <w:r w:rsidR="00283AF5" w:rsidRPr="00711F52">
        <w:rPr>
          <w:rFonts w:ascii="Myriad Hebrew" w:hAnsi="Myriad Hebrew" w:cs="Myriad Hebrew"/>
        </w:rPr>
        <w:t>scenarios</w:t>
      </w:r>
      <w:r w:rsidR="006C7F7D" w:rsidRPr="00711F52">
        <w:rPr>
          <w:rFonts w:ascii="Myriad Hebrew" w:hAnsi="Myriad Hebrew" w:cs="Myriad Hebrew"/>
        </w:rPr>
        <w:t xml:space="preserve"> (</w:t>
      </w:r>
      <w:r w:rsidR="00E12E1F">
        <w:rPr>
          <w:rFonts w:ascii="Myriad Hebrew" w:hAnsi="Myriad Hebrew" w:cs="Myriad Hebrew"/>
        </w:rPr>
        <w:t>See Appendix</w:t>
      </w:r>
      <w:r w:rsidR="001B3628" w:rsidRPr="00711F52">
        <w:rPr>
          <w:rFonts w:ascii="Myriad Hebrew" w:hAnsi="Myriad Hebrew" w:cs="Myriad Hebrew"/>
        </w:rPr>
        <w:t xml:space="preserve"> -</w:t>
      </w:r>
      <w:r w:rsidR="006C7F7D" w:rsidRPr="00711F52">
        <w:rPr>
          <w:rFonts w:ascii="Myriad Hebrew" w:hAnsi="Myriad Hebrew" w:cs="Myriad Hebrew"/>
        </w:rPr>
        <w:t xml:space="preserve"> West Vancouver CEEP; Richmond Mall Infill).</w:t>
      </w:r>
      <w:r w:rsidR="000919BD" w:rsidRPr="00711F52">
        <w:rPr>
          <w:rFonts w:ascii="Myriad Hebrew" w:hAnsi="Myriad Hebrew" w:cs="Myriad Hebrew"/>
        </w:rPr>
        <w:t xml:space="preserve"> </w:t>
      </w:r>
      <w:r w:rsidR="00AF0D58" w:rsidRPr="00711F52">
        <w:rPr>
          <w:rFonts w:ascii="Myriad Hebrew" w:hAnsi="Myriad Hebrew" w:cs="Myriad Hebrew"/>
        </w:rPr>
        <w:t xml:space="preserve">There was more emphasis </w:t>
      </w:r>
      <w:r w:rsidR="00283AF5" w:rsidRPr="00711F52">
        <w:rPr>
          <w:rFonts w:ascii="Myriad Hebrew" w:hAnsi="Myriad Hebrew" w:cs="Myriad Hebrew"/>
        </w:rPr>
        <w:t xml:space="preserve">on </w:t>
      </w:r>
      <w:r w:rsidR="00AF0D58" w:rsidRPr="00711F52">
        <w:rPr>
          <w:rFonts w:ascii="Myriad Hebrew" w:hAnsi="Myriad Hebrew" w:cs="Myriad Hebrew"/>
        </w:rPr>
        <w:t>interview</w:t>
      </w:r>
      <w:r w:rsidR="00283AF5" w:rsidRPr="00711F52">
        <w:rPr>
          <w:rFonts w:ascii="Myriad Hebrew" w:hAnsi="Myriad Hebrew" w:cs="Myriad Hebrew"/>
        </w:rPr>
        <w:t>ing</w:t>
      </w:r>
      <w:r w:rsidR="00AF0D58" w:rsidRPr="00711F52">
        <w:rPr>
          <w:rFonts w:ascii="Myriad Hebrew" w:hAnsi="Myriad Hebrew" w:cs="Myriad Hebrew"/>
        </w:rPr>
        <w:t xml:space="preserve"> the public sector </w:t>
      </w:r>
      <w:r w:rsidR="00283AF5" w:rsidRPr="00711F52">
        <w:rPr>
          <w:rFonts w:ascii="Myriad Hebrew" w:hAnsi="Myriad Hebrew" w:cs="Myriad Hebrew"/>
        </w:rPr>
        <w:t>as</w:t>
      </w:r>
      <w:r w:rsidR="00AC3A45" w:rsidRPr="00711F52">
        <w:rPr>
          <w:rFonts w:ascii="Myriad Hebrew" w:hAnsi="Myriad Hebrew" w:cs="Myriad Hebrew"/>
        </w:rPr>
        <w:t xml:space="preserve"> the main users of this website (municipalities and citizens). </w:t>
      </w:r>
      <w:r w:rsidR="001B4EA0" w:rsidRPr="00711F52">
        <w:rPr>
          <w:rFonts w:ascii="Myriad Hebrew" w:hAnsi="Myriad Hebrew" w:cs="Myriad Hebrew"/>
        </w:rPr>
        <w:t xml:space="preserve">Therefore, half of the interview respondents were from municipalities, crown corporations, and institutions. </w:t>
      </w:r>
    </w:p>
    <w:p w14:paraId="30D8EF9C" w14:textId="35793058" w:rsidR="00264084" w:rsidRPr="00711F52" w:rsidRDefault="006A0AC6" w:rsidP="00396716">
      <w:pPr>
        <w:keepNext/>
        <w:jc w:val="center"/>
        <w:rPr>
          <w:rFonts w:ascii="Myriad Hebrew" w:hAnsi="Myriad Hebrew" w:cs="Myriad Hebrew"/>
        </w:rPr>
      </w:pPr>
      <w:commentRangeStart w:id="3"/>
      <w:r w:rsidRPr="00711F52">
        <w:rPr>
          <w:rFonts w:ascii="Myriad Hebrew" w:hAnsi="Myriad Hebrew" w:cs="Myriad Hebrew"/>
          <w:b/>
          <w:noProof/>
        </w:rPr>
        <w:drawing>
          <wp:inline distT="0" distB="0" distL="0" distR="0" wp14:anchorId="31024D2D" wp14:editId="13FA6EC0">
            <wp:extent cx="5079667" cy="21272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4562" cy="2171178"/>
                    </a:xfrm>
                    <a:prstGeom prst="rect">
                      <a:avLst/>
                    </a:prstGeom>
                  </pic:spPr>
                </pic:pic>
              </a:graphicData>
            </a:graphic>
          </wp:inline>
        </w:drawing>
      </w:r>
      <w:commentRangeEnd w:id="3"/>
      <w:r w:rsidR="00283AF5" w:rsidRPr="00711F52">
        <w:rPr>
          <w:rStyle w:val="CommentReference"/>
          <w:rFonts w:ascii="Myriad Hebrew" w:hAnsi="Myriad Hebrew" w:cs="Myriad Hebrew"/>
        </w:rPr>
        <w:commentReference w:id="3"/>
      </w:r>
    </w:p>
    <w:p w14:paraId="74042A62" w14:textId="79EBC7D6" w:rsidR="000919BD" w:rsidRPr="00711F52" w:rsidRDefault="00264084" w:rsidP="00264084">
      <w:pPr>
        <w:pStyle w:val="Caption"/>
        <w:jc w:val="both"/>
        <w:rPr>
          <w:rFonts w:ascii="Myriad Hebrew" w:hAnsi="Myriad Hebrew" w:cs="Myriad Hebrew"/>
          <w:b/>
        </w:rPr>
      </w:pPr>
      <w:r w:rsidRPr="00711F52">
        <w:rPr>
          <w:rFonts w:ascii="Myriad Hebrew" w:hAnsi="Myriad Hebrew" w:cs="Myriad Hebrew"/>
        </w:rPr>
        <w:t xml:space="preserve">Figure </w:t>
      </w:r>
      <w:r w:rsidR="00ED052A" w:rsidRPr="00711F52">
        <w:rPr>
          <w:rFonts w:ascii="Myriad Hebrew" w:hAnsi="Myriad Hebrew" w:cs="Myriad Hebrew"/>
        </w:rPr>
        <w:fldChar w:fldCharType="begin"/>
      </w:r>
      <w:r w:rsidR="00ED052A" w:rsidRPr="00711F52">
        <w:rPr>
          <w:rFonts w:ascii="Myriad Hebrew" w:hAnsi="Myriad Hebrew" w:cs="Myriad Hebrew"/>
        </w:rPr>
        <w:instrText xml:space="preserve"> SEQ Figure \* ARABIC </w:instrText>
      </w:r>
      <w:r w:rsidR="00ED052A" w:rsidRPr="00711F52">
        <w:rPr>
          <w:rFonts w:ascii="Myriad Hebrew" w:hAnsi="Myriad Hebrew" w:cs="Myriad Hebrew"/>
        </w:rPr>
        <w:fldChar w:fldCharType="separate"/>
      </w:r>
      <w:r w:rsidRPr="00711F52">
        <w:rPr>
          <w:rFonts w:ascii="Myriad Hebrew" w:hAnsi="Myriad Hebrew" w:cs="Myriad Hebrew"/>
          <w:noProof/>
        </w:rPr>
        <w:t>1</w:t>
      </w:r>
      <w:r w:rsidR="00ED052A" w:rsidRPr="00711F52">
        <w:rPr>
          <w:rFonts w:ascii="Myriad Hebrew" w:hAnsi="Myriad Hebrew" w:cs="Myriad Hebrew"/>
          <w:noProof/>
        </w:rPr>
        <w:fldChar w:fldCharType="end"/>
      </w:r>
      <w:r w:rsidRPr="00711F52">
        <w:rPr>
          <w:rFonts w:ascii="Myriad Hebrew" w:hAnsi="Myriad Hebrew" w:cs="Myriad Hebrew"/>
        </w:rPr>
        <w:t>: Demographic of interviewe</w:t>
      </w:r>
      <w:r w:rsidR="00710558" w:rsidRPr="00711F52">
        <w:rPr>
          <w:rFonts w:ascii="Myriad Hebrew" w:hAnsi="Myriad Hebrew" w:cs="Myriad Hebrew"/>
        </w:rPr>
        <w:t>es and their employment sector - refer to Appendix A for the complete list (</w:t>
      </w:r>
      <w:r w:rsidRPr="00711F52">
        <w:rPr>
          <w:rFonts w:ascii="Myriad Hebrew" w:hAnsi="Myriad Hebrew" w:cs="Myriad Hebrew"/>
        </w:rPr>
        <w:t>credit: Kai Okazaki)</w:t>
      </w:r>
    </w:p>
    <w:p w14:paraId="11C8FC63" w14:textId="1F9D6D2A" w:rsidR="007201CB" w:rsidRPr="00711F52" w:rsidRDefault="000B2F06" w:rsidP="004468D2">
      <w:pPr>
        <w:pStyle w:val="Title"/>
        <w:jc w:val="center"/>
        <w:rPr>
          <w:rFonts w:ascii="Myriad Hebrew" w:hAnsi="Myriad Hebrew" w:cs="Myriad Hebrew"/>
          <w:b/>
          <w:sz w:val="48"/>
          <w:szCs w:val="60"/>
        </w:rPr>
      </w:pPr>
      <w:r w:rsidRPr="00711F52">
        <w:rPr>
          <w:rFonts w:ascii="Myriad Hebrew" w:hAnsi="Myriad Hebrew" w:cs="Myriad Hebrew"/>
          <w:b/>
        </w:rPr>
        <w:br w:type="page"/>
      </w:r>
      <w:r w:rsidR="004468D2" w:rsidRPr="00711F52">
        <w:rPr>
          <w:rFonts w:ascii="Myriad Hebrew" w:hAnsi="Myriad Hebrew" w:cs="Myriad Hebrew"/>
          <w:sz w:val="32"/>
        </w:rPr>
        <w:lastRenderedPageBreak/>
        <w:t xml:space="preserve"> Flowchart </w:t>
      </w:r>
    </w:p>
    <w:p w14:paraId="66CE8ECB" w14:textId="6612B8B9" w:rsidR="007201CB" w:rsidRPr="00711F52" w:rsidRDefault="007201CB" w:rsidP="00927139">
      <w:pPr>
        <w:jc w:val="center"/>
        <w:rPr>
          <w:rFonts w:ascii="Myriad Hebrew" w:hAnsi="Myriad Hebrew" w:cs="Myriad Hebrew"/>
        </w:rPr>
      </w:pPr>
    </w:p>
    <w:p w14:paraId="27A8361A" w14:textId="24D61757" w:rsidR="00264084" w:rsidRPr="00711F52" w:rsidRDefault="00927139" w:rsidP="00927139">
      <w:pPr>
        <w:jc w:val="center"/>
        <w:rPr>
          <w:rFonts w:ascii="Myriad Hebrew" w:hAnsi="Myriad Hebrew" w:cs="Myriad Hebrew"/>
          <w:b/>
          <w:sz w:val="28"/>
        </w:rPr>
      </w:pPr>
      <w:r w:rsidRPr="00711F52">
        <w:rPr>
          <w:rFonts w:ascii="Myriad Hebrew" w:hAnsi="Myriad Hebrew" w:cs="Myriad Hebrew"/>
          <w:noProof/>
        </w:rPr>
        <mc:AlternateContent>
          <mc:Choice Requires="wps">
            <w:drawing>
              <wp:anchor distT="0" distB="0" distL="114300" distR="114300" simplePos="0" relativeHeight="251728896" behindDoc="0" locked="0" layoutInCell="1" allowOverlap="1" wp14:anchorId="2A3D6D53" wp14:editId="35FB3ED6">
                <wp:simplePos x="0" y="0"/>
                <wp:positionH relativeFrom="column">
                  <wp:posOffset>1985010</wp:posOffset>
                </wp:positionH>
                <wp:positionV relativeFrom="paragraph">
                  <wp:posOffset>41275</wp:posOffset>
                </wp:positionV>
                <wp:extent cx="2285365" cy="1257300"/>
                <wp:effectExtent l="0" t="0" r="26035" b="38100"/>
                <wp:wrapThrough wrapText="bothSides">
                  <wp:wrapPolygon edited="0">
                    <wp:start x="480" y="0"/>
                    <wp:lineTo x="0" y="1309"/>
                    <wp:lineTo x="0" y="20509"/>
                    <wp:lineTo x="480" y="21818"/>
                    <wp:lineTo x="21126" y="21818"/>
                    <wp:lineTo x="21606" y="20509"/>
                    <wp:lineTo x="21606" y="1309"/>
                    <wp:lineTo x="21126" y="0"/>
                    <wp:lineTo x="480" y="0"/>
                  </wp:wrapPolygon>
                </wp:wrapThrough>
                <wp:docPr id="11" name="Rounded Rectangle 11"/>
                <wp:cNvGraphicFramePr/>
                <a:graphic xmlns:a="http://schemas.openxmlformats.org/drawingml/2006/main">
                  <a:graphicData uri="http://schemas.microsoft.com/office/word/2010/wordprocessingShape">
                    <wps:wsp>
                      <wps:cNvSpPr/>
                      <wps:spPr>
                        <a:xfrm>
                          <a:off x="0" y="0"/>
                          <a:ext cx="2285365" cy="1257300"/>
                        </a:xfrm>
                        <a:prstGeom prst="round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oundrect w14:anchorId="42F1880D" id="Rounded Rectangle 11" o:spid="_x0000_s1026" style="position:absolute;margin-left:156.3pt;margin-top:3.25pt;width:179.95pt;height:99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" filled="f" strokecolor="#747070 [1614]" strokeweight="1pt">
                <v:stroke joinstyle="miter"/>
                <w10:wrap type="through"/>
              </v:roundrect>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10464" behindDoc="0" locked="0" layoutInCell="1" allowOverlap="1" wp14:anchorId="163B460E" wp14:editId="444A3574">
                <wp:simplePos x="0" y="0"/>
                <wp:positionH relativeFrom="column">
                  <wp:posOffset>2098040</wp:posOffset>
                </wp:positionH>
                <wp:positionV relativeFrom="paragraph">
                  <wp:posOffset>155575</wp:posOffset>
                </wp:positionV>
                <wp:extent cx="570865" cy="180340"/>
                <wp:effectExtent l="0" t="0" r="13335" b="22860"/>
                <wp:wrapThrough wrapText="bothSides">
                  <wp:wrapPolygon edited="0">
                    <wp:start x="0" y="0"/>
                    <wp:lineTo x="0" y="21296"/>
                    <wp:lineTo x="21143" y="21296"/>
                    <wp:lineTo x="21143" y="0"/>
                    <wp:lineTo x="0" y="0"/>
                  </wp:wrapPolygon>
                </wp:wrapThrough>
                <wp:docPr id="45" name="Alternate Process 45"/>
                <wp:cNvGraphicFramePr/>
                <a:graphic xmlns:a="http://schemas.openxmlformats.org/drawingml/2006/main">
                  <a:graphicData uri="http://schemas.microsoft.com/office/word/2010/wordprocessingShape">
                    <wps:wsp>
                      <wps:cNvSpPr/>
                      <wps:spPr>
                        <a:xfrm>
                          <a:off x="0" y="0"/>
                          <a:ext cx="570865" cy="180340"/>
                        </a:xfrm>
                        <a:prstGeom prst="flowChartAlternateProcess">
                          <a:avLst/>
                        </a:prstGeom>
                        <a:solidFill>
                          <a:schemeClr val="accent2">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6657EEF4"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e Process 45" o:spid="_x0000_s1026" type="#_x0000_t176" style="position:absolute;margin-left:165.2pt;margin-top:12.25pt;width:44.95pt;height:1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" fillcolor="#c45911 [2405]" strokecolor="white [3212]" strokeweight="1pt">
                <w10:wrap type="through"/>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15584" behindDoc="0" locked="0" layoutInCell="1" allowOverlap="1" wp14:anchorId="1365EAC3" wp14:editId="13FC671C">
                <wp:simplePos x="0" y="0"/>
                <wp:positionH relativeFrom="column">
                  <wp:posOffset>2784475</wp:posOffset>
                </wp:positionH>
                <wp:positionV relativeFrom="paragraph">
                  <wp:posOffset>434975</wp:posOffset>
                </wp:positionV>
                <wp:extent cx="1557655" cy="34163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155765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CFF3AC" w14:textId="36F2BC79" w:rsidR="00ED052A" w:rsidRPr="00927139" w:rsidRDefault="00ED052A" w:rsidP="00BE67DD">
                            <w:pPr>
                              <w:jc w:val="center"/>
                              <w:rPr>
                                <w:rFonts w:asciiTheme="minorHAnsi" w:hAnsiTheme="minorHAnsi"/>
                              </w:rPr>
                            </w:pPr>
                            <w:r w:rsidRPr="00927139">
                              <w:rPr>
                                <w:rFonts w:asciiTheme="minorHAnsi" w:hAnsiTheme="minorHAnsi"/>
                              </w:rPr>
                              <w:t>Secondary Audience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5EAC3" id="_x0000_t202" coordsize="21600,21600" o:spt="202" path="m0,0l0,21600,21600,21600,21600,0xe">
                <v:stroke joinstyle="miter"/>
                <v:path gradientshapeok="t" o:connecttype="rect"/>
              </v:shapetype>
              <v:shape id="Text Box 48" o:spid="_x0000_s1026" type="#_x0000_t202" style="position:absolute;left:0;text-align:left;margin-left:219.25pt;margin-top:34.25pt;width:122.65pt;height:26.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" filled="f" stroked="f">
                <v:textbox>
                  <w:txbxContent>
                    <w:p w14:paraId="53CFF3AC" w14:textId="36F2BC79" w:rsidR="00ED052A" w:rsidRPr="00927139" w:rsidRDefault="00ED052A" w:rsidP="00BE67DD">
                      <w:pPr>
                        <w:jc w:val="center"/>
                        <w:rPr>
                          <w:rFonts w:asciiTheme="minorHAnsi" w:hAnsiTheme="minorHAnsi"/>
                        </w:rPr>
                      </w:pPr>
                      <w:r w:rsidRPr="00927139">
                        <w:rPr>
                          <w:rFonts w:asciiTheme="minorHAnsi" w:hAnsiTheme="minorHAnsi"/>
                        </w:rPr>
                        <w:t>Secondary Audience</w:t>
                      </w:r>
                    </w:p>
                  </w:txbxContent>
                </v:textbox>
                <w10:wrap type="square"/>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13536" behindDoc="0" locked="0" layoutInCell="1" allowOverlap="1" wp14:anchorId="6790B52F" wp14:editId="240BC16E">
                <wp:simplePos x="0" y="0"/>
                <wp:positionH relativeFrom="column">
                  <wp:posOffset>2893060</wp:posOffset>
                </wp:positionH>
                <wp:positionV relativeFrom="paragraph">
                  <wp:posOffset>92710</wp:posOffset>
                </wp:positionV>
                <wp:extent cx="1373505" cy="34163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37350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8340E9" w14:textId="661E097E" w:rsidR="00ED052A" w:rsidRPr="00927139" w:rsidRDefault="00ED052A" w:rsidP="00BE67DD">
                            <w:pPr>
                              <w:jc w:val="center"/>
                              <w:rPr>
                                <w:rFonts w:asciiTheme="minorHAnsi" w:hAnsiTheme="minorHAnsi"/>
                              </w:rPr>
                            </w:pPr>
                            <w:r w:rsidRPr="00927139">
                              <w:rPr>
                                <w:rFonts w:asciiTheme="minorHAnsi" w:hAnsiTheme="minorHAnsi"/>
                              </w:rPr>
                              <w:t>Primary Audience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0B52F" id="Text Box 47" o:spid="_x0000_s1027" type="#_x0000_t202" style="position:absolute;left:0;text-align:left;margin-left:227.8pt;margin-top:7.3pt;width:108.15pt;height:26.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" filled="f" stroked="f">
                <v:textbox>
                  <w:txbxContent>
                    <w:p w14:paraId="338340E9" w14:textId="661E097E" w:rsidR="00ED052A" w:rsidRPr="00927139" w:rsidRDefault="00ED052A" w:rsidP="00BE67DD">
                      <w:pPr>
                        <w:jc w:val="center"/>
                        <w:rPr>
                          <w:rFonts w:asciiTheme="minorHAnsi" w:hAnsiTheme="minorHAnsi"/>
                        </w:rPr>
                      </w:pPr>
                      <w:r w:rsidRPr="00927139">
                        <w:rPr>
                          <w:rFonts w:asciiTheme="minorHAnsi" w:hAnsiTheme="minorHAnsi"/>
                        </w:rPr>
                        <w:t>Primary Audience</w:t>
                      </w:r>
                    </w:p>
                  </w:txbxContent>
                </v:textbox>
                <w10:wrap type="square"/>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19680" behindDoc="0" locked="0" layoutInCell="1" allowOverlap="1" wp14:anchorId="49BB3E63" wp14:editId="07055DBD">
                <wp:simplePos x="0" y="0"/>
                <wp:positionH relativeFrom="column">
                  <wp:posOffset>2098675</wp:posOffset>
                </wp:positionH>
                <wp:positionV relativeFrom="paragraph">
                  <wp:posOffset>1118235</wp:posOffset>
                </wp:positionV>
                <wp:extent cx="572770" cy="0"/>
                <wp:effectExtent l="0" t="76200" r="36830" b="101600"/>
                <wp:wrapNone/>
                <wp:docPr id="50" name="Straight Connector 50"/>
                <wp:cNvGraphicFramePr/>
                <a:graphic xmlns:a="http://schemas.openxmlformats.org/drawingml/2006/main">
                  <a:graphicData uri="http://schemas.microsoft.com/office/word/2010/wordprocessingShape">
                    <wps:wsp>
                      <wps:cNvCnPr/>
                      <wps:spPr>
                        <a:xfrm flipV="1">
                          <a:off x="0" y="0"/>
                          <a:ext cx="572770" cy="0"/>
                        </a:xfrm>
                        <a:prstGeom prst="line">
                          <a:avLst/>
                        </a:prstGeom>
                        <a:ln>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46911BAB" id="Straight Connector 50"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88.05pt" to="210.35pt,8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" strokecolor="black [3213]" strokeweight=".5pt">
                <v:stroke dashstyle="dash"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21728" behindDoc="0" locked="0" layoutInCell="1" allowOverlap="1" wp14:anchorId="50DE8693" wp14:editId="71F5225B">
                <wp:simplePos x="0" y="0"/>
                <wp:positionH relativeFrom="column">
                  <wp:posOffset>2783205</wp:posOffset>
                </wp:positionH>
                <wp:positionV relativeFrom="paragraph">
                  <wp:posOffset>775970</wp:posOffset>
                </wp:positionV>
                <wp:extent cx="1557655" cy="34163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55765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FC33D2" w14:textId="1A2D660B" w:rsidR="00ED052A" w:rsidRPr="00927139" w:rsidRDefault="00ED052A" w:rsidP="00BE67DD">
                            <w:pPr>
                              <w:jc w:val="center"/>
                              <w:rPr>
                                <w:rFonts w:asciiTheme="minorHAnsi" w:hAnsiTheme="minorHAnsi"/>
                              </w:rPr>
                            </w:pPr>
                            <w:r w:rsidRPr="00927139">
                              <w:rPr>
                                <w:rFonts w:asciiTheme="minorHAnsi" w:hAnsiTheme="minorHAnsi"/>
                              </w:rPr>
                              <w:t>Direct Engagement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E8693" id="Text Box 51" o:spid="_x0000_s1028" type="#_x0000_t202" style="position:absolute;left:0;text-align:left;margin-left:219.15pt;margin-top:61.1pt;width:122.65pt;height:26.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" filled="f" stroked="f">
                <v:textbox>
                  <w:txbxContent>
                    <w:p w14:paraId="47FC33D2" w14:textId="1A2D660B" w:rsidR="00ED052A" w:rsidRPr="00927139" w:rsidRDefault="00ED052A" w:rsidP="00BE67DD">
                      <w:pPr>
                        <w:jc w:val="center"/>
                        <w:rPr>
                          <w:rFonts w:asciiTheme="minorHAnsi" w:hAnsiTheme="minorHAnsi"/>
                        </w:rPr>
                      </w:pPr>
                      <w:r w:rsidRPr="00927139">
                        <w:rPr>
                          <w:rFonts w:asciiTheme="minorHAnsi" w:hAnsiTheme="minorHAnsi"/>
                        </w:rPr>
                        <w:t>Direct Engagement</w:t>
                      </w:r>
                    </w:p>
                  </w:txbxContent>
                </v:textbox>
                <w10:wrap type="square"/>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23776" behindDoc="0" locked="0" layoutInCell="1" allowOverlap="1" wp14:anchorId="2353EB8D" wp14:editId="2723B160">
                <wp:simplePos x="0" y="0"/>
                <wp:positionH relativeFrom="column">
                  <wp:posOffset>2783840</wp:posOffset>
                </wp:positionH>
                <wp:positionV relativeFrom="paragraph">
                  <wp:posOffset>1005840</wp:posOffset>
                </wp:positionV>
                <wp:extent cx="1557655" cy="341630"/>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55765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47814E" w14:textId="45947BEF" w:rsidR="00ED052A" w:rsidRPr="00927139" w:rsidRDefault="00ED052A" w:rsidP="00BE67DD">
                            <w:pPr>
                              <w:jc w:val="center"/>
                              <w:rPr>
                                <w:rFonts w:asciiTheme="minorHAnsi" w:hAnsiTheme="minorHAnsi"/>
                              </w:rPr>
                            </w:pPr>
                            <w:r w:rsidRPr="00927139">
                              <w:rPr>
                                <w:rFonts w:asciiTheme="minorHAnsi" w:hAnsiTheme="minorHAnsi"/>
                              </w:rPr>
                              <w:t>Indirect Engagement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3EB8D" id="Text Box 52" o:spid="_x0000_s1029" type="#_x0000_t202" style="position:absolute;left:0;text-align:left;margin-left:219.2pt;margin-top:79.2pt;width:122.65pt;height:26.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" filled="f" stroked="f">
                <v:textbox>
                  <w:txbxContent>
                    <w:p w14:paraId="6E47814E" w14:textId="45947BEF" w:rsidR="00ED052A" w:rsidRPr="00927139" w:rsidRDefault="00ED052A" w:rsidP="00BE67DD">
                      <w:pPr>
                        <w:jc w:val="center"/>
                        <w:rPr>
                          <w:rFonts w:asciiTheme="minorHAnsi" w:hAnsiTheme="minorHAnsi"/>
                        </w:rPr>
                      </w:pPr>
                      <w:r w:rsidRPr="00927139">
                        <w:rPr>
                          <w:rFonts w:asciiTheme="minorHAnsi" w:hAnsiTheme="minorHAnsi"/>
                        </w:rPr>
                        <w:t>Indirect Engagement</w:t>
                      </w:r>
                    </w:p>
                  </w:txbxContent>
                </v:textbox>
                <w10:wrap type="square"/>
              </v:shape>
            </w:pict>
          </mc:Fallback>
        </mc:AlternateContent>
      </w:r>
    </w:p>
    <w:p w14:paraId="129C0459" w14:textId="5D9CFD24" w:rsidR="001D46FB" w:rsidRPr="00711F52" w:rsidRDefault="001D46FB" w:rsidP="00927139">
      <w:pPr>
        <w:jc w:val="center"/>
        <w:rPr>
          <w:rFonts w:ascii="Myriad Hebrew" w:hAnsi="Myriad Hebrew" w:cs="Myriad Hebrew"/>
          <w:b/>
          <w:sz w:val="28"/>
        </w:rPr>
      </w:pPr>
    </w:p>
    <w:p w14:paraId="065F92A4" w14:textId="6AA836E7" w:rsidR="001D46FB" w:rsidRPr="00711F52" w:rsidRDefault="00927139" w:rsidP="00927139">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712512" behindDoc="0" locked="0" layoutInCell="1" allowOverlap="1" wp14:anchorId="21B361E0" wp14:editId="74F7C2D9">
                <wp:simplePos x="0" y="0"/>
                <wp:positionH relativeFrom="column">
                  <wp:posOffset>2098040</wp:posOffset>
                </wp:positionH>
                <wp:positionV relativeFrom="paragraph">
                  <wp:posOffset>64770</wp:posOffset>
                </wp:positionV>
                <wp:extent cx="570865" cy="180340"/>
                <wp:effectExtent l="0" t="0" r="13335" b="22860"/>
                <wp:wrapThrough wrapText="bothSides">
                  <wp:wrapPolygon edited="0">
                    <wp:start x="0" y="0"/>
                    <wp:lineTo x="0" y="21296"/>
                    <wp:lineTo x="21143" y="21296"/>
                    <wp:lineTo x="21143" y="0"/>
                    <wp:lineTo x="0" y="0"/>
                  </wp:wrapPolygon>
                </wp:wrapThrough>
                <wp:docPr id="46" name="Alternate Process 46"/>
                <wp:cNvGraphicFramePr/>
                <a:graphic xmlns:a="http://schemas.openxmlformats.org/drawingml/2006/main">
                  <a:graphicData uri="http://schemas.microsoft.com/office/word/2010/wordprocessingShape">
                    <wps:wsp>
                      <wps:cNvSpPr/>
                      <wps:spPr>
                        <a:xfrm>
                          <a:off x="0" y="0"/>
                          <a:ext cx="570865" cy="180340"/>
                        </a:xfrm>
                        <a:prstGeom prst="flowChartAlternateProcess">
                          <a:avLst/>
                        </a:prstGeom>
                        <a:solidFill>
                          <a:schemeClr val="accent4">
                            <a:lumMod val="60000"/>
                            <a:lumOff val="4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D2FAEE8" id="Alternate Process 46" o:spid="_x0000_s1026" type="#_x0000_t176" style="position:absolute;margin-left:165.2pt;margin-top:5.1pt;width:44.95pt;height:1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" fillcolor="#ffd966 [1943]" strokecolor="white [3212]" strokeweight="1pt">
                <w10:wrap type="through"/>
              </v:shape>
            </w:pict>
          </mc:Fallback>
        </mc:AlternateContent>
      </w:r>
    </w:p>
    <w:p w14:paraId="54152FB0" w14:textId="09D782CB" w:rsidR="00FA545D" w:rsidRPr="00711F52" w:rsidRDefault="00FA545D" w:rsidP="00927139">
      <w:pPr>
        <w:jc w:val="center"/>
        <w:rPr>
          <w:rFonts w:ascii="Myriad Hebrew" w:hAnsi="Myriad Hebrew" w:cs="Myriad Hebrew"/>
          <w:b/>
          <w:sz w:val="28"/>
        </w:rPr>
      </w:pPr>
    </w:p>
    <w:p w14:paraId="4BD345A9" w14:textId="0A76284F" w:rsidR="00FA545D" w:rsidRPr="00711F52" w:rsidRDefault="00927139"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717632" behindDoc="0" locked="0" layoutInCell="1" allowOverlap="1" wp14:anchorId="4EE38D86" wp14:editId="65264516">
                <wp:simplePos x="0" y="0"/>
                <wp:positionH relativeFrom="column">
                  <wp:posOffset>2098675</wp:posOffset>
                </wp:positionH>
                <wp:positionV relativeFrom="paragraph">
                  <wp:posOffset>21590</wp:posOffset>
                </wp:positionV>
                <wp:extent cx="572135" cy="0"/>
                <wp:effectExtent l="0" t="76200" r="37465" b="101600"/>
                <wp:wrapNone/>
                <wp:docPr id="49" name="Straight Connector 49"/>
                <wp:cNvGraphicFramePr/>
                <a:graphic xmlns:a="http://schemas.openxmlformats.org/drawingml/2006/main">
                  <a:graphicData uri="http://schemas.microsoft.com/office/word/2010/wordprocessingShape">
                    <wps:wsp>
                      <wps:cNvCnPr/>
                      <wps:spPr>
                        <a:xfrm flipV="1">
                          <a:off x="0" y="0"/>
                          <a:ext cx="572135" cy="0"/>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AA4B155" id="Straight Connector 49"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1.7pt" to="210.3pt,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" strokecolor="black [3213]" strokeweight=".5pt">
                <v:stroke endarrow="block" joinstyle="miter"/>
              </v:line>
            </w:pict>
          </mc:Fallback>
        </mc:AlternateContent>
      </w:r>
    </w:p>
    <w:p w14:paraId="550C66FA" w14:textId="77777777" w:rsidR="00927139" w:rsidRPr="00711F52" w:rsidRDefault="00927139" w:rsidP="00264084">
      <w:pPr>
        <w:jc w:val="center"/>
        <w:rPr>
          <w:rFonts w:ascii="Myriad Hebrew" w:hAnsi="Myriad Hebrew" w:cs="Myriad Hebrew"/>
          <w:b/>
          <w:sz w:val="28"/>
        </w:rPr>
      </w:pPr>
    </w:p>
    <w:p w14:paraId="34A94A61" w14:textId="4DB693B8" w:rsidR="00C33453" w:rsidRPr="00711F52" w:rsidRDefault="00A21AE6"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735040" behindDoc="0" locked="0" layoutInCell="1" allowOverlap="1" wp14:anchorId="63BAC6F1" wp14:editId="3897C542">
                <wp:simplePos x="0" y="0"/>
                <wp:positionH relativeFrom="column">
                  <wp:posOffset>41275</wp:posOffset>
                </wp:positionH>
                <wp:positionV relativeFrom="paragraph">
                  <wp:posOffset>111125</wp:posOffset>
                </wp:positionV>
                <wp:extent cx="838835"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8388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C0B2A4" w14:textId="1A142009" w:rsidR="00ED052A" w:rsidRPr="00927139" w:rsidRDefault="00ED052A" w:rsidP="00A21AE6">
                            <w:pPr>
                              <w:rPr>
                                <w:rFonts w:asciiTheme="minorHAnsi" w:hAnsiTheme="minorHAnsi"/>
                                <w:b/>
                              </w:rPr>
                            </w:pPr>
                            <w:r w:rsidRPr="00927139">
                              <w:rPr>
                                <w:rFonts w:asciiTheme="minorHAnsi" w:hAnsiTheme="minorHAnsi"/>
                                <w:b/>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BAC6F1" id="Text Box 54" o:spid="_x0000_s1030" type="#_x0000_t202" style="position:absolute;left:0;text-align:left;margin-left:3.25pt;margin-top:8.75pt;width:66.05pt;height:27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" filled="f" stroked="f">
                <v:textbox>
                  <w:txbxContent>
                    <w:p w14:paraId="6CC0B2A4" w14:textId="1A142009" w:rsidR="00ED052A" w:rsidRPr="00927139" w:rsidRDefault="00ED052A" w:rsidP="00A21AE6">
                      <w:pPr>
                        <w:rPr>
                          <w:rFonts w:asciiTheme="minorHAnsi" w:hAnsiTheme="minorHAnsi"/>
                          <w:b/>
                        </w:rPr>
                      </w:pPr>
                      <w:r w:rsidRPr="00927139">
                        <w:rPr>
                          <w:rFonts w:asciiTheme="minorHAnsi" w:hAnsiTheme="minorHAnsi"/>
                          <w:b/>
                        </w:rPr>
                        <w:t>Website</w:t>
                      </w:r>
                    </w:p>
                  </w:txbxContent>
                </v:textbox>
                <w10:wrap type="square"/>
              </v:shape>
            </w:pict>
          </mc:Fallback>
        </mc:AlternateContent>
      </w:r>
      <w:r w:rsidR="00C33453" w:rsidRPr="00711F52">
        <w:rPr>
          <w:rFonts w:ascii="Myriad Hebrew" w:hAnsi="Myriad Hebrew" w:cs="Myriad Hebrew"/>
          <w:b/>
          <w:noProof/>
          <w:sz w:val="28"/>
        </w:rPr>
        <mc:AlternateContent>
          <mc:Choice Requires="wps">
            <w:drawing>
              <wp:anchor distT="0" distB="0" distL="114300" distR="114300" simplePos="0" relativeHeight="251732992" behindDoc="0" locked="0" layoutInCell="1" allowOverlap="1" wp14:anchorId="73E42877" wp14:editId="39E8BBFD">
                <wp:simplePos x="0" y="0"/>
                <wp:positionH relativeFrom="column">
                  <wp:posOffset>5299710</wp:posOffset>
                </wp:positionH>
                <wp:positionV relativeFrom="paragraph">
                  <wp:posOffset>113665</wp:posOffset>
                </wp:positionV>
                <wp:extent cx="724535"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7245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496962" w14:textId="7D4F9E5A" w:rsidR="00ED052A" w:rsidRPr="00927139" w:rsidRDefault="00ED052A" w:rsidP="00C33453">
                            <w:pPr>
                              <w:jc w:val="center"/>
                              <w:rPr>
                                <w:rFonts w:asciiTheme="minorHAnsi" w:hAnsiTheme="minorHAnsi"/>
                                <w:b/>
                              </w:rPr>
                            </w:pPr>
                            <w:r w:rsidRPr="00927139">
                              <w:rPr>
                                <w:rFonts w:asciiTheme="minorHAnsi" w:hAnsiTheme="minorHAnsi"/>
                                <w:b/>
                              </w:rPr>
                              <w:t>Usage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E42877" id="Text Box 53" o:spid="_x0000_s1031" type="#_x0000_t202" style="position:absolute;left:0;text-align:left;margin-left:417.3pt;margin-top:8.95pt;width:57.05pt;height:27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" filled="f" stroked="f">
                <v:textbox>
                  <w:txbxContent>
                    <w:p w14:paraId="46496962" w14:textId="7D4F9E5A" w:rsidR="00ED052A" w:rsidRPr="00927139" w:rsidRDefault="00ED052A" w:rsidP="00C33453">
                      <w:pPr>
                        <w:jc w:val="center"/>
                        <w:rPr>
                          <w:rFonts w:asciiTheme="minorHAnsi" w:hAnsiTheme="minorHAnsi"/>
                          <w:b/>
                        </w:rPr>
                      </w:pPr>
                      <w:r w:rsidRPr="00927139">
                        <w:rPr>
                          <w:rFonts w:asciiTheme="minorHAnsi" w:hAnsiTheme="minorHAnsi"/>
                          <w:b/>
                        </w:rPr>
                        <w:t>Usage</w:t>
                      </w:r>
                    </w:p>
                  </w:txbxContent>
                </v:textbox>
                <w10:wrap type="square"/>
              </v:shape>
            </w:pict>
          </mc:Fallback>
        </mc:AlternateContent>
      </w:r>
      <w:r w:rsidR="00C33453" w:rsidRPr="00711F52">
        <w:rPr>
          <w:rFonts w:ascii="Myriad Hebrew" w:hAnsi="Myriad Hebrew" w:cs="Myriad Hebrew"/>
          <w:b/>
          <w:noProof/>
          <w:sz w:val="28"/>
        </w:rPr>
        <mc:AlternateContent>
          <mc:Choice Requires="wps">
            <w:drawing>
              <wp:anchor distT="0" distB="0" distL="114300" distR="114300" simplePos="0" relativeHeight="251730944" behindDoc="0" locked="0" layoutInCell="1" allowOverlap="1" wp14:anchorId="7AAD6A16" wp14:editId="14FA0651">
                <wp:simplePos x="0" y="0"/>
                <wp:positionH relativeFrom="column">
                  <wp:posOffset>2785110</wp:posOffset>
                </wp:positionH>
                <wp:positionV relativeFrom="paragraph">
                  <wp:posOffset>113665</wp:posOffset>
                </wp:positionV>
                <wp:extent cx="572135" cy="342900"/>
                <wp:effectExtent l="0" t="0" r="0" b="12700"/>
                <wp:wrapSquare wrapText="bothSides"/>
                <wp:docPr id="20" name="Text Box 20"/>
                <wp:cNvGraphicFramePr/>
                <a:graphic xmlns:a="http://schemas.openxmlformats.org/drawingml/2006/main">
                  <a:graphicData uri="http://schemas.microsoft.com/office/word/2010/wordprocessingShape">
                    <wps:wsp>
                      <wps:cNvSpPr txBox="1"/>
                      <wps:spPr>
                        <a:xfrm>
                          <a:off x="0" y="0"/>
                          <a:ext cx="5721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9DDB4E" w14:textId="09D4EDFF" w:rsidR="00ED052A" w:rsidRPr="00927139" w:rsidRDefault="00ED052A">
                            <w:pPr>
                              <w:rPr>
                                <w:rFonts w:asciiTheme="minorHAnsi" w:hAnsiTheme="minorHAnsi"/>
                                <w:b/>
                              </w:rPr>
                            </w:pPr>
                            <w:r w:rsidRPr="00927139">
                              <w:rPr>
                                <w:rFonts w:asciiTheme="minorHAnsi" w:hAnsiTheme="minorHAnsi"/>
                                <w:b/>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AD6A16" id="Text Box 20" o:spid="_x0000_s1032" type="#_x0000_t202" style="position:absolute;left:0;text-align:left;margin-left:219.3pt;margin-top:8.95pt;width:45.05pt;height:27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" filled="f" stroked="f">
                <v:textbox>
                  <w:txbxContent>
                    <w:p w14:paraId="4B9DDB4E" w14:textId="09D4EDFF" w:rsidR="00ED052A" w:rsidRPr="00927139" w:rsidRDefault="00ED052A">
                      <w:pPr>
                        <w:rPr>
                          <w:rFonts w:asciiTheme="minorHAnsi" w:hAnsiTheme="minorHAnsi"/>
                          <w:b/>
                        </w:rPr>
                      </w:pPr>
                      <w:r w:rsidRPr="00927139">
                        <w:rPr>
                          <w:rFonts w:asciiTheme="minorHAnsi" w:hAnsiTheme="minorHAnsi"/>
                          <w:b/>
                        </w:rPr>
                        <w:t>Users</w:t>
                      </w:r>
                    </w:p>
                  </w:txbxContent>
                </v:textbox>
                <w10:wrap type="square"/>
              </v:shape>
            </w:pict>
          </mc:Fallback>
        </mc:AlternateContent>
      </w:r>
    </w:p>
    <w:p w14:paraId="5D973D22" w14:textId="0FAD6B4B" w:rsidR="00C33453" w:rsidRPr="00711F52" w:rsidRDefault="00A21AE6"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737088" behindDoc="0" locked="0" layoutInCell="1" allowOverlap="1" wp14:anchorId="6D45DFD4" wp14:editId="0C30154A">
                <wp:simplePos x="0" y="0"/>
                <wp:positionH relativeFrom="column">
                  <wp:posOffset>841376</wp:posOffset>
                </wp:positionH>
                <wp:positionV relativeFrom="paragraph">
                  <wp:posOffset>5715</wp:posOffset>
                </wp:positionV>
                <wp:extent cx="1714500" cy="2540"/>
                <wp:effectExtent l="0" t="76200" r="38100" b="99060"/>
                <wp:wrapNone/>
                <wp:docPr id="55" name="Straight Connector 55"/>
                <wp:cNvGraphicFramePr/>
                <a:graphic xmlns:a="http://schemas.openxmlformats.org/drawingml/2006/main">
                  <a:graphicData uri="http://schemas.microsoft.com/office/word/2010/wordprocessingShape">
                    <wps:wsp>
                      <wps:cNvCnPr/>
                      <wps:spPr>
                        <a:xfrm flipV="1">
                          <a:off x="0" y="0"/>
                          <a:ext cx="1714500" cy="2540"/>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FE8288A" id="Straight Connector 55"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25pt,.45pt" to="201.25pt,.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" strokecolor="black [3213]" strokeweight=".5pt">
                <v:stroke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39136" behindDoc="0" locked="0" layoutInCell="1" allowOverlap="1" wp14:anchorId="77A24328" wp14:editId="0AF9CE3A">
                <wp:simplePos x="0" y="0"/>
                <wp:positionH relativeFrom="column">
                  <wp:posOffset>3355339</wp:posOffset>
                </wp:positionH>
                <wp:positionV relativeFrom="paragraph">
                  <wp:posOffset>5715</wp:posOffset>
                </wp:positionV>
                <wp:extent cx="1829435" cy="2540"/>
                <wp:effectExtent l="0" t="76200" r="50165" b="99060"/>
                <wp:wrapNone/>
                <wp:docPr id="56" name="Straight Connector 56"/>
                <wp:cNvGraphicFramePr/>
                <a:graphic xmlns:a="http://schemas.openxmlformats.org/drawingml/2006/main">
                  <a:graphicData uri="http://schemas.microsoft.com/office/word/2010/wordprocessingShape">
                    <wps:wsp>
                      <wps:cNvCnPr/>
                      <wps:spPr>
                        <a:xfrm>
                          <a:off x="0" y="0"/>
                          <a:ext cx="1829435" cy="2540"/>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line w14:anchorId="21D5A3FA" id="Straight Connector 56" o:spid="_x0000_s1026" style="position:absolute;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2pt,.45pt" to="408.25pt,.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" strokecolor="black [3213]" strokeweight=".5pt">
                <v:stroke endarrow="block" joinstyle="miter"/>
              </v:line>
            </w:pict>
          </mc:Fallback>
        </mc:AlternateContent>
      </w:r>
    </w:p>
    <w:p w14:paraId="2E3F0958" w14:textId="036F46B6" w:rsidR="00B54EEA" w:rsidRPr="00711F52" w:rsidRDefault="00C33453"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695104" behindDoc="0" locked="0" layoutInCell="1" allowOverlap="1" wp14:anchorId="2140795E" wp14:editId="0FF61DE4">
                <wp:simplePos x="0" y="0"/>
                <wp:positionH relativeFrom="column">
                  <wp:posOffset>5074285</wp:posOffset>
                </wp:positionH>
                <wp:positionV relativeFrom="paragraph">
                  <wp:posOffset>16510</wp:posOffset>
                </wp:positionV>
                <wp:extent cx="1143000" cy="685165"/>
                <wp:effectExtent l="0" t="0" r="25400" b="26035"/>
                <wp:wrapThrough wrapText="bothSides">
                  <wp:wrapPolygon edited="0">
                    <wp:start x="5760" y="0"/>
                    <wp:lineTo x="0" y="3203"/>
                    <wp:lineTo x="0" y="18417"/>
                    <wp:lineTo x="5760" y="21620"/>
                    <wp:lineTo x="15840" y="21620"/>
                    <wp:lineTo x="21600" y="18417"/>
                    <wp:lineTo x="21600" y="3203"/>
                    <wp:lineTo x="15840" y="0"/>
                    <wp:lineTo x="5760" y="0"/>
                  </wp:wrapPolygon>
                </wp:wrapThrough>
                <wp:docPr id="37" name="Connector 37"/>
                <wp:cNvGraphicFramePr/>
                <a:graphic xmlns:a="http://schemas.openxmlformats.org/drawingml/2006/main">
                  <a:graphicData uri="http://schemas.microsoft.com/office/word/2010/wordprocessingShape">
                    <wps:wsp>
                      <wps:cNvSpPr/>
                      <wps:spPr>
                        <a:xfrm>
                          <a:off x="0" y="0"/>
                          <a:ext cx="1143000" cy="68516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249ABDFD" w14:textId="638D4F16" w:rsidR="00ED052A" w:rsidRPr="00927139" w:rsidRDefault="00ED052A" w:rsidP="00D51857">
                            <w:pPr>
                              <w:jc w:val="center"/>
                              <w:rPr>
                                <w:rFonts w:asciiTheme="minorHAnsi" w:hAnsiTheme="minorHAnsi"/>
                              </w:rPr>
                            </w:pPr>
                            <w:r w:rsidRPr="00927139">
                              <w:rPr>
                                <w:rFonts w:asciiTheme="minorHAnsi" w:hAnsiTheme="minorHAnsi"/>
                              </w:rPr>
                              <w:t>Own Use (Limited)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0795E" id="_x0000_t120" coordsize="21600,21600" o:spt="120" path="m10800,0qx0,10800,10800,21600,21600,10800,10800,0xe">
                <v:path gradientshapeok="t" o:connecttype="custom" o:connectlocs="10800,0;3163,3163;0,10800;3163,18437;10800,21600;18437,18437;21600,10800;18437,3163" textboxrect="3163,3163,18437,18437"/>
              </v:shapetype>
              <v:shape id="Connector 37" o:spid="_x0000_s1033" type="#_x0000_t120" style="position:absolute;left:0;text-align:left;margin-left:399.55pt;margin-top:1.3pt;width:90pt;height:53.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" fillcolor="white [3201]" strokecolor="black [3200]" strokeweight="1pt">
                <v:stroke joinstyle="miter"/>
                <v:textbox>
                  <w:txbxContent>
                    <w:p w14:paraId="249ABDFD" w14:textId="638D4F16" w:rsidR="00ED052A" w:rsidRPr="00927139" w:rsidRDefault="00ED052A" w:rsidP="00D51857">
                      <w:pPr>
                        <w:jc w:val="center"/>
                        <w:rPr>
                          <w:rFonts w:asciiTheme="minorHAnsi" w:hAnsiTheme="minorHAnsi"/>
                        </w:rPr>
                      </w:pPr>
                      <w:r w:rsidRPr="00927139">
                        <w:rPr>
                          <w:rFonts w:asciiTheme="minorHAnsi" w:hAnsiTheme="minorHAnsi"/>
                        </w:rPr>
                        <w:t>Own Use (Limited)</w:t>
                      </w:r>
                    </w:p>
                  </w:txbxContent>
                </v:textbox>
                <w10:wrap type="through"/>
              </v:shape>
            </w:pict>
          </mc:Fallback>
        </mc:AlternateContent>
      </w:r>
    </w:p>
    <w:p w14:paraId="694FC975" w14:textId="41B9293F" w:rsidR="00C33453" w:rsidRPr="00711F52" w:rsidRDefault="00C33453"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699200" behindDoc="0" locked="0" layoutInCell="1" allowOverlap="1" wp14:anchorId="77692518" wp14:editId="40F53671">
                <wp:simplePos x="0" y="0"/>
                <wp:positionH relativeFrom="column">
                  <wp:posOffset>4155440</wp:posOffset>
                </wp:positionH>
                <wp:positionV relativeFrom="paragraph">
                  <wp:posOffset>31115</wp:posOffset>
                </wp:positionV>
                <wp:extent cx="915035" cy="463550"/>
                <wp:effectExtent l="0" t="50800" r="75565" b="44450"/>
                <wp:wrapNone/>
                <wp:docPr id="39" name="Straight Connector 39"/>
                <wp:cNvGraphicFramePr/>
                <a:graphic xmlns:a="http://schemas.openxmlformats.org/drawingml/2006/main">
                  <a:graphicData uri="http://schemas.microsoft.com/office/word/2010/wordprocessingShape">
                    <wps:wsp>
                      <wps:cNvCnPr/>
                      <wps:spPr>
                        <a:xfrm flipV="1">
                          <a:off x="0" y="0"/>
                          <a:ext cx="915035" cy="463550"/>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198DAFA2" id="Straight Connector 39"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pt,2.45pt" to="399.25pt,3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" strokecolor="black [3213]" strokeweight=".5pt">
                <v:stroke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27872" behindDoc="0" locked="0" layoutInCell="1" allowOverlap="1" wp14:anchorId="06DEB8A0" wp14:editId="5A39D772">
                <wp:simplePos x="0" y="0"/>
                <wp:positionH relativeFrom="column">
                  <wp:posOffset>4155440</wp:posOffset>
                </wp:positionH>
                <wp:positionV relativeFrom="paragraph">
                  <wp:posOffset>145414</wp:posOffset>
                </wp:positionV>
                <wp:extent cx="915035" cy="884555"/>
                <wp:effectExtent l="0" t="50800" r="75565" b="29845"/>
                <wp:wrapNone/>
                <wp:docPr id="6" name="Straight Connector 6"/>
                <wp:cNvGraphicFramePr/>
                <a:graphic xmlns:a="http://schemas.openxmlformats.org/drawingml/2006/main">
                  <a:graphicData uri="http://schemas.microsoft.com/office/word/2010/wordprocessingShape">
                    <wps:wsp>
                      <wps:cNvCnPr/>
                      <wps:spPr>
                        <a:xfrm flipV="1">
                          <a:off x="0" y="0"/>
                          <a:ext cx="915035" cy="884555"/>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4ED8DFF4" id="Straight Connector 6"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pt,11.45pt" to="399.25pt,8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" strokecolor="black [3213]" strokeweight=".5pt">
                <v:stroke endarrow="block" joinstyle="miter"/>
              </v:line>
            </w:pict>
          </mc:Fallback>
        </mc:AlternateContent>
      </w:r>
    </w:p>
    <w:p w14:paraId="43564A16" w14:textId="1EBFCEDD" w:rsidR="00B54EEA" w:rsidRPr="00711F52" w:rsidRDefault="00C33453" w:rsidP="00264084">
      <w:pPr>
        <w:jc w:val="center"/>
        <w:rPr>
          <w:rFonts w:ascii="Myriad Hebrew" w:hAnsi="Myriad Hebrew" w:cs="Myriad Hebrew"/>
          <w:b/>
          <w:sz w:val="28"/>
        </w:rPr>
      </w:pPr>
      <w:r w:rsidRPr="00711F52">
        <w:rPr>
          <w:rFonts w:ascii="Myriad Hebrew" w:hAnsi="Myriad Hebrew" w:cs="Myriad Hebrew"/>
          <w:noProof/>
        </w:rPr>
        <mc:AlternateContent>
          <mc:Choice Requires="wps">
            <w:drawing>
              <wp:anchor distT="0" distB="0" distL="114300" distR="114300" simplePos="0" relativeHeight="251661311" behindDoc="0" locked="0" layoutInCell="1" allowOverlap="1" wp14:anchorId="3ABF5F50" wp14:editId="03107AD8">
                <wp:simplePos x="0" y="0"/>
                <wp:positionH relativeFrom="column">
                  <wp:posOffset>1983740</wp:posOffset>
                </wp:positionH>
                <wp:positionV relativeFrom="paragraph">
                  <wp:posOffset>108585</wp:posOffset>
                </wp:positionV>
                <wp:extent cx="2288540" cy="1945640"/>
                <wp:effectExtent l="0" t="0" r="22860" b="35560"/>
                <wp:wrapThrough wrapText="bothSides">
                  <wp:wrapPolygon edited="0">
                    <wp:start x="1438" y="0"/>
                    <wp:lineTo x="0" y="1692"/>
                    <wp:lineTo x="0" y="20021"/>
                    <wp:lineTo x="1438" y="21713"/>
                    <wp:lineTo x="20138" y="21713"/>
                    <wp:lineTo x="21576" y="20021"/>
                    <wp:lineTo x="21576" y="1692"/>
                    <wp:lineTo x="20138" y="0"/>
                    <wp:lineTo x="1438" y="0"/>
                  </wp:wrapPolygon>
                </wp:wrapThrough>
                <wp:docPr id="12" name="Rounded Rectangle 12"/>
                <wp:cNvGraphicFramePr/>
                <a:graphic xmlns:a="http://schemas.openxmlformats.org/drawingml/2006/main">
                  <a:graphicData uri="http://schemas.microsoft.com/office/word/2010/wordprocessingShape">
                    <wps:wsp>
                      <wps:cNvSpPr/>
                      <wps:spPr>
                        <a:xfrm>
                          <a:off x="0" y="0"/>
                          <a:ext cx="2288540" cy="1945640"/>
                        </a:xfrm>
                        <a:prstGeom prst="round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35234D9C" id="Rounded Rectangle 12" o:spid="_x0000_s1026" style="position:absolute;margin-left:156.2pt;margin-top:8.55pt;width:180.2pt;height:153.2pt;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" fillcolor="#c45911 [2405]" strokecolor="#c45911 [2405]" strokeweight="1pt">
                <v:stroke joinstyle="miter"/>
                <w10:wrap type="through"/>
              </v:roundrect>
            </w:pict>
          </mc:Fallback>
        </mc:AlternateContent>
      </w:r>
    </w:p>
    <w:p w14:paraId="60651504" w14:textId="49ACF9EB" w:rsidR="00B54EEA" w:rsidRPr="00711F52" w:rsidRDefault="00D86C6C"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697152" behindDoc="0" locked="0" layoutInCell="1" allowOverlap="1" wp14:anchorId="159E72B4" wp14:editId="699ABCAB">
                <wp:simplePos x="0" y="0"/>
                <wp:positionH relativeFrom="column">
                  <wp:posOffset>4961890</wp:posOffset>
                </wp:positionH>
                <wp:positionV relativeFrom="paragraph">
                  <wp:posOffset>128270</wp:posOffset>
                </wp:positionV>
                <wp:extent cx="1447800" cy="1104900"/>
                <wp:effectExtent l="0" t="0" r="19050" b="19050"/>
                <wp:wrapThrough wrapText="bothSides">
                  <wp:wrapPolygon edited="0">
                    <wp:start x="7958" y="0"/>
                    <wp:lineTo x="5116" y="745"/>
                    <wp:lineTo x="568" y="4469"/>
                    <wp:lineTo x="0" y="8193"/>
                    <wp:lineTo x="0" y="14524"/>
                    <wp:lineTo x="1989" y="17876"/>
                    <wp:lineTo x="1989" y="18621"/>
                    <wp:lineTo x="6537" y="21600"/>
                    <wp:lineTo x="7674" y="21600"/>
                    <wp:lineTo x="14211" y="21600"/>
                    <wp:lineTo x="15063" y="21600"/>
                    <wp:lineTo x="19895" y="18248"/>
                    <wp:lineTo x="19895" y="17876"/>
                    <wp:lineTo x="21600" y="14152"/>
                    <wp:lineTo x="21600" y="7821"/>
                    <wp:lineTo x="21316" y="4841"/>
                    <wp:lineTo x="15916" y="372"/>
                    <wp:lineTo x="13642" y="0"/>
                    <wp:lineTo x="7958" y="0"/>
                  </wp:wrapPolygon>
                </wp:wrapThrough>
                <wp:docPr id="38" name="Connector 38"/>
                <wp:cNvGraphicFramePr/>
                <a:graphic xmlns:a="http://schemas.openxmlformats.org/drawingml/2006/main">
                  <a:graphicData uri="http://schemas.microsoft.com/office/word/2010/wordprocessingShape">
                    <wps:wsp>
                      <wps:cNvSpPr/>
                      <wps:spPr>
                        <a:xfrm>
                          <a:off x="0" y="0"/>
                          <a:ext cx="1447800" cy="1104900"/>
                        </a:xfrm>
                        <a:prstGeom prst="flowChartConnector">
                          <a:avLst/>
                        </a:prstGeom>
                        <a:ln>
                          <a:solidFill>
                            <a:schemeClr val="bg2">
                              <a:lumMod val="50000"/>
                            </a:schemeClr>
                          </a:solidFill>
                        </a:ln>
                      </wps:spPr>
                      <wps:style>
                        <a:lnRef idx="2">
                          <a:schemeClr val="accent6"/>
                        </a:lnRef>
                        <a:fillRef idx="1">
                          <a:schemeClr val="lt1"/>
                        </a:fillRef>
                        <a:effectRef idx="0">
                          <a:schemeClr val="accent6"/>
                        </a:effectRef>
                        <a:fontRef idx="minor">
                          <a:schemeClr val="dk1"/>
                        </a:fontRef>
                      </wps:style>
                      <wps:txbx>
                        <w:txbxContent>
                          <w:p w14:paraId="4906D8EA" w14:textId="0FD6A68B" w:rsidR="00ED052A" w:rsidRPr="00CC3760" w:rsidRDefault="00ED052A" w:rsidP="00D51857">
                            <w:pPr>
                              <w:jc w:val="center"/>
                              <w:rPr>
                                <w:rFonts w:asciiTheme="minorHAnsi" w:hAnsiTheme="minorHAnsi"/>
                                <w:sz w:val="22"/>
                              </w:rPr>
                            </w:pPr>
                            <w:r w:rsidRPr="00CC3760">
                              <w:rPr>
                                <w:rFonts w:asciiTheme="minorHAnsi" w:hAnsiTheme="minorHAnsi"/>
                                <w:sz w:val="22"/>
                              </w:rPr>
                              <w:t>Mediated Engagement with the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E72B4" id="Connector 38" o:spid="_x0000_s1034" type="#_x0000_t120" style="position:absolute;left:0;text-align:left;margin-left:390.7pt;margin-top:10.1pt;width:114pt;height:8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" fillcolor="white [3201]" strokecolor="#747070 [1614]" strokeweight="1pt">
                <v:stroke joinstyle="miter"/>
                <v:textbox>
                  <w:txbxContent>
                    <w:p w14:paraId="4906D8EA" w14:textId="0FD6A68B" w:rsidR="00ED052A" w:rsidRPr="00CC3760" w:rsidRDefault="00ED052A" w:rsidP="00D51857">
                      <w:pPr>
                        <w:jc w:val="center"/>
                        <w:rPr>
                          <w:rFonts w:asciiTheme="minorHAnsi" w:hAnsiTheme="minorHAnsi"/>
                          <w:sz w:val="22"/>
                        </w:rPr>
                      </w:pPr>
                      <w:r w:rsidRPr="00CC3760">
                        <w:rPr>
                          <w:rFonts w:asciiTheme="minorHAnsi" w:hAnsiTheme="minorHAnsi"/>
                          <w:sz w:val="22"/>
                        </w:rPr>
                        <w:t>Mediated Engagement with the public</w:t>
                      </w:r>
                    </w:p>
                  </w:txbxContent>
                </v:textbox>
                <w10:wrap type="through"/>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65408" behindDoc="0" locked="0" layoutInCell="1" allowOverlap="1" wp14:anchorId="1825582D" wp14:editId="2807A778">
                <wp:simplePos x="0" y="0"/>
                <wp:positionH relativeFrom="column">
                  <wp:posOffset>2084070</wp:posOffset>
                </wp:positionH>
                <wp:positionV relativeFrom="paragraph">
                  <wp:posOffset>629920</wp:posOffset>
                </wp:positionV>
                <wp:extent cx="2071370" cy="466725"/>
                <wp:effectExtent l="0" t="0" r="36830" b="15875"/>
                <wp:wrapThrough wrapText="bothSides">
                  <wp:wrapPolygon edited="0">
                    <wp:start x="0" y="0"/>
                    <wp:lineTo x="0" y="21159"/>
                    <wp:lineTo x="21719" y="21159"/>
                    <wp:lineTo x="21719" y="0"/>
                    <wp:lineTo x="0" y="0"/>
                  </wp:wrapPolygon>
                </wp:wrapThrough>
                <wp:docPr id="21" name="Alternate Process 21"/>
                <wp:cNvGraphicFramePr/>
                <a:graphic xmlns:a="http://schemas.openxmlformats.org/drawingml/2006/main">
                  <a:graphicData uri="http://schemas.microsoft.com/office/word/2010/wordprocessingShape">
                    <wps:wsp>
                      <wps:cNvSpPr/>
                      <wps:spPr>
                        <a:xfrm>
                          <a:off x="0" y="0"/>
                          <a:ext cx="2071370" cy="466725"/>
                        </a:xfrm>
                        <a:prstGeom prst="flowChartAlternateProcess">
                          <a:avLst/>
                        </a:prstGeom>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7134D28E" w14:textId="197B89AD" w:rsidR="00ED052A" w:rsidRPr="00CC3760" w:rsidRDefault="00ED052A" w:rsidP="00B54EEA">
                            <w:pPr>
                              <w:jc w:val="center"/>
                              <w:rPr>
                                <w:rFonts w:asciiTheme="minorHAnsi" w:hAnsiTheme="minorHAnsi"/>
                                <w:sz w:val="22"/>
                                <w:szCs w:val="23"/>
                              </w:rPr>
                            </w:pPr>
                            <w:r w:rsidRPr="00CC3760">
                              <w:rPr>
                                <w:rFonts w:asciiTheme="minorHAnsi" w:hAnsiTheme="minorHAnsi"/>
                                <w:sz w:val="22"/>
                                <w:szCs w:val="23"/>
                              </w:rPr>
                              <w:t xml:space="preserve">Other City Staff </w:t>
                            </w:r>
                            <w:proofErr w:type="gramStart"/>
                            <w:r w:rsidRPr="00CC3760">
                              <w:rPr>
                                <w:rFonts w:asciiTheme="minorHAnsi" w:hAnsiTheme="minorHAnsi"/>
                                <w:sz w:val="22"/>
                                <w:szCs w:val="23"/>
                              </w:rPr>
                              <w:t>including  Planners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5582D"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lternate Process 21" o:spid="_x0000_s1035" type="#_x0000_t176" style="position:absolute;left:0;text-align:left;margin-left:164.1pt;margin-top:49.6pt;width:163.1pt;height:3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" fillcolor="white [3201]" strokecolor="#c45911 [2405]" strokeweight="1pt">
                <v:textbox>
                  <w:txbxContent>
                    <w:p w14:paraId="7134D28E" w14:textId="197B89AD" w:rsidR="00ED052A" w:rsidRPr="00CC3760" w:rsidRDefault="00ED052A" w:rsidP="00B54EEA">
                      <w:pPr>
                        <w:jc w:val="center"/>
                        <w:rPr>
                          <w:rFonts w:asciiTheme="minorHAnsi" w:hAnsiTheme="minorHAnsi"/>
                          <w:sz w:val="22"/>
                          <w:szCs w:val="23"/>
                        </w:rPr>
                      </w:pPr>
                      <w:r w:rsidRPr="00CC3760">
                        <w:rPr>
                          <w:rFonts w:asciiTheme="minorHAnsi" w:hAnsiTheme="minorHAnsi"/>
                          <w:sz w:val="22"/>
                          <w:szCs w:val="23"/>
                        </w:rPr>
                        <w:t xml:space="preserve">Other City Staff </w:t>
                      </w:r>
                      <w:proofErr w:type="gramStart"/>
                      <w:r w:rsidRPr="00CC3760">
                        <w:rPr>
                          <w:rFonts w:asciiTheme="minorHAnsi" w:hAnsiTheme="minorHAnsi"/>
                          <w:sz w:val="22"/>
                          <w:szCs w:val="23"/>
                        </w:rPr>
                        <w:t>including  Planners</w:t>
                      </w:r>
                      <w:proofErr w:type="gramEnd"/>
                    </w:p>
                  </w:txbxContent>
                </v:textbox>
                <w10:wrap type="through"/>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63360" behindDoc="0" locked="0" layoutInCell="1" allowOverlap="1" wp14:anchorId="7027E765" wp14:editId="3648367E">
                <wp:simplePos x="0" y="0"/>
                <wp:positionH relativeFrom="column">
                  <wp:posOffset>2091055</wp:posOffset>
                </wp:positionH>
                <wp:positionV relativeFrom="paragraph">
                  <wp:posOffset>53975</wp:posOffset>
                </wp:positionV>
                <wp:extent cx="2064385" cy="466725"/>
                <wp:effectExtent l="0" t="0" r="18415" b="15875"/>
                <wp:wrapThrough wrapText="bothSides">
                  <wp:wrapPolygon edited="0">
                    <wp:start x="0" y="0"/>
                    <wp:lineTo x="0" y="21159"/>
                    <wp:lineTo x="21527" y="21159"/>
                    <wp:lineTo x="21527" y="0"/>
                    <wp:lineTo x="0" y="0"/>
                  </wp:wrapPolygon>
                </wp:wrapThrough>
                <wp:docPr id="18" name="Alternate Process 18"/>
                <wp:cNvGraphicFramePr/>
                <a:graphic xmlns:a="http://schemas.openxmlformats.org/drawingml/2006/main">
                  <a:graphicData uri="http://schemas.microsoft.com/office/word/2010/wordprocessingShape">
                    <wps:wsp>
                      <wps:cNvSpPr/>
                      <wps:spPr>
                        <a:xfrm>
                          <a:off x="0" y="0"/>
                          <a:ext cx="2064385" cy="466725"/>
                        </a:xfrm>
                        <a:prstGeom prst="flowChartAlternateProcess">
                          <a:avLst/>
                        </a:prstGeom>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046B96CC" w14:textId="6EC940C4" w:rsidR="00ED052A" w:rsidRDefault="00ED052A" w:rsidP="00B54EEA">
                            <w:pPr>
                              <w:jc w:val="center"/>
                              <w:rPr>
                                <w:rFonts w:asciiTheme="minorHAnsi" w:hAnsiTheme="minorHAnsi"/>
                              </w:rPr>
                            </w:pPr>
                            <w:r w:rsidRPr="00927139">
                              <w:rPr>
                                <w:rFonts w:asciiTheme="minorHAnsi" w:hAnsiTheme="minorHAnsi"/>
                              </w:rPr>
                              <w:t>City Staff- Energy Managers</w:t>
                            </w:r>
                          </w:p>
                          <w:p w14:paraId="39C697B0" w14:textId="3D2EE866" w:rsidR="00ED052A" w:rsidRPr="00927139" w:rsidRDefault="00ED052A" w:rsidP="00B54EEA">
                            <w:pPr>
                              <w:jc w:val="center"/>
                              <w:rPr>
                                <w:rFonts w:asciiTheme="minorHAnsi" w:hAnsiTheme="minorHAnsi"/>
                              </w:rPr>
                            </w:pPr>
                            <w:r>
                              <w:rPr>
                                <w:rFonts w:asciiTheme="minorHAnsi" w:hAnsiTheme="minorHAnsi"/>
                              </w:rPr>
                              <w:t>(experts)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7E765" id="Alternate Process 18" o:spid="_x0000_s1036" type="#_x0000_t176" style="position:absolute;left:0;text-align:left;margin-left:164.65pt;margin-top:4.25pt;width:162.5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" fillcolor="white [3201]" strokecolor="#c45911 [2405]" strokeweight="1pt">
                <v:textbox>
                  <w:txbxContent>
                    <w:p w14:paraId="046B96CC" w14:textId="6EC940C4" w:rsidR="00ED052A" w:rsidRDefault="00ED052A" w:rsidP="00B54EEA">
                      <w:pPr>
                        <w:jc w:val="center"/>
                        <w:rPr>
                          <w:rFonts w:asciiTheme="minorHAnsi" w:hAnsiTheme="minorHAnsi"/>
                        </w:rPr>
                      </w:pPr>
                      <w:r w:rsidRPr="00927139">
                        <w:rPr>
                          <w:rFonts w:asciiTheme="minorHAnsi" w:hAnsiTheme="minorHAnsi"/>
                        </w:rPr>
                        <w:t>City Staff- Energy Managers</w:t>
                      </w:r>
                    </w:p>
                    <w:p w14:paraId="39C697B0" w14:textId="3D2EE866" w:rsidR="00ED052A" w:rsidRPr="00927139" w:rsidRDefault="00ED052A" w:rsidP="00B54EEA">
                      <w:pPr>
                        <w:jc w:val="center"/>
                        <w:rPr>
                          <w:rFonts w:asciiTheme="minorHAnsi" w:hAnsiTheme="minorHAnsi"/>
                        </w:rPr>
                      </w:pPr>
                      <w:r>
                        <w:rPr>
                          <w:rFonts w:asciiTheme="minorHAnsi" w:hAnsiTheme="minorHAnsi"/>
                        </w:rPr>
                        <w:t>(experts)</w:t>
                      </w:r>
                    </w:p>
                  </w:txbxContent>
                </v:textbox>
                <w10:wrap type="through"/>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75648" behindDoc="0" locked="0" layoutInCell="1" allowOverlap="1" wp14:anchorId="300F2AEF" wp14:editId="2D960D00">
                <wp:simplePos x="0" y="0"/>
                <wp:positionH relativeFrom="column">
                  <wp:posOffset>729615</wp:posOffset>
                </wp:positionH>
                <wp:positionV relativeFrom="paragraph">
                  <wp:posOffset>299085</wp:posOffset>
                </wp:positionV>
                <wp:extent cx="1367790" cy="0"/>
                <wp:effectExtent l="0" t="76200" r="54610" b="101600"/>
                <wp:wrapNone/>
                <wp:docPr id="27" name="Straight Connector 27"/>
                <wp:cNvGraphicFramePr/>
                <a:graphic xmlns:a="http://schemas.openxmlformats.org/drawingml/2006/main">
                  <a:graphicData uri="http://schemas.microsoft.com/office/word/2010/wordprocessingShape">
                    <wps:wsp>
                      <wps:cNvCnPr/>
                      <wps:spPr>
                        <a:xfrm>
                          <a:off x="0" y="0"/>
                          <a:ext cx="1367790" cy="0"/>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43A407A5" id="Straight Connector 27"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57.45pt,23.55pt" to="165.15pt,2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" strokecolor="black [3213]" strokeweight=".5pt">
                <v:stroke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81792" behindDoc="0" locked="0" layoutInCell="1" allowOverlap="1" wp14:anchorId="4F6B1F38" wp14:editId="350B7618">
                <wp:simplePos x="0" y="0"/>
                <wp:positionH relativeFrom="column">
                  <wp:posOffset>1412875</wp:posOffset>
                </wp:positionH>
                <wp:positionV relativeFrom="paragraph">
                  <wp:posOffset>867410</wp:posOffset>
                </wp:positionV>
                <wp:extent cx="686435" cy="346075"/>
                <wp:effectExtent l="0" t="50800" r="75565" b="34925"/>
                <wp:wrapNone/>
                <wp:docPr id="30" name="Straight Connector 30"/>
                <wp:cNvGraphicFramePr/>
                <a:graphic xmlns:a="http://schemas.openxmlformats.org/drawingml/2006/main">
                  <a:graphicData uri="http://schemas.microsoft.com/office/word/2010/wordprocessingShape">
                    <wps:wsp>
                      <wps:cNvCnPr/>
                      <wps:spPr>
                        <a:xfrm flipV="1">
                          <a:off x="0" y="0"/>
                          <a:ext cx="686435" cy="346075"/>
                        </a:xfrm>
                        <a:prstGeom prst="line">
                          <a:avLst/>
                        </a:prstGeom>
                        <a:ln>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4098C792" id="Straight Connector 30"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5pt,68.3pt" to="165.3pt,9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" strokecolor="black [3213]" strokeweight=".5pt">
                <v:stroke dashstyle="dash"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83840" behindDoc="0" locked="0" layoutInCell="1" allowOverlap="1" wp14:anchorId="16D85061" wp14:editId="00594D78">
                <wp:simplePos x="0" y="0"/>
                <wp:positionH relativeFrom="column">
                  <wp:posOffset>1412875</wp:posOffset>
                </wp:positionH>
                <wp:positionV relativeFrom="paragraph">
                  <wp:posOffset>1214120</wp:posOffset>
                </wp:positionV>
                <wp:extent cx="685165" cy="229235"/>
                <wp:effectExtent l="0" t="0" r="102235" b="75565"/>
                <wp:wrapNone/>
                <wp:docPr id="31" name="Straight Connector 31"/>
                <wp:cNvGraphicFramePr/>
                <a:graphic xmlns:a="http://schemas.openxmlformats.org/drawingml/2006/main">
                  <a:graphicData uri="http://schemas.microsoft.com/office/word/2010/wordprocessingShape">
                    <wps:wsp>
                      <wps:cNvCnPr/>
                      <wps:spPr>
                        <a:xfrm>
                          <a:off x="0" y="0"/>
                          <a:ext cx="685165" cy="229235"/>
                        </a:xfrm>
                        <a:prstGeom prst="line">
                          <a:avLst/>
                        </a:prstGeom>
                        <a:ln>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7DB15476" id="Straight Connector 3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5pt,95.6pt" to="165.2pt,1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" strokecolor="black [3213]" strokeweight=".5pt">
                <v:stroke dashstyle="dash"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67456" behindDoc="0" locked="0" layoutInCell="1" allowOverlap="1" wp14:anchorId="0B374570" wp14:editId="6D5D1F8E">
                <wp:simplePos x="0" y="0"/>
                <wp:positionH relativeFrom="column">
                  <wp:posOffset>2098040</wp:posOffset>
                </wp:positionH>
                <wp:positionV relativeFrom="paragraph">
                  <wp:posOffset>1205865</wp:posOffset>
                </wp:positionV>
                <wp:extent cx="2057400" cy="466725"/>
                <wp:effectExtent l="0" t="0" r="25400" b="15875"/>
                <wp:wrapThrough wrapText="bothSides">
                  <wp:wrapPolygon edited="0">
                    <wp:start x="0" y="0"/>
                    <wp:lineTo x="0" y="21159"/>
                    <wp:lineTo x="21600" y="21159"/>
                    <wp:lineTo x="21600" y="0"/>
                    <wp:lineTo x="0" y="0"/>
                  </wp:wrapPolygon>
                </wp:wrapThrough>
                <wp:docPr id="22" name="Alternate Process 22"/>
                <wp:cNvGraphicFramePr/>
                <a:graphic xmlns:a="http://schemas.openxmlformats.org/drawingml/2006/main">
                  <a:graphicData uri="http://schemas.microsoft.com/office/word/2010/wordprocessingShape">
                    <wps:wsp>
                      <wps:cNvSpPr/>
                      <wps:spPr>
                        <a:xfrm>
                          <a:off x="0" y="0"/>
                          <a:ext cx="2057400" cy="466725"/>
                        </a:xfrm>
                        <a:prstGeom prst="flowChartAlternateProcess">
                          <a:avLst/>
                        </a:prstGeom>
                        <a:ln>
                          <a:solidFill>
                            <a:schemeClr val="accent2">
                              <a:lumMod val="75000"/>
                            </a:schemeClr>
                          </a:solidFill>
                        </a:ln>
                      </wps:spPr>
                      <wps:style>
                        <a:lnRef idx="2">
                          <a:schemeClr val="dk1"/>
                        </a:lnRef>
                        <a:fillRef idx="1">
                          <a:schemeClr val="lt1"/>
                        </a:fillRef>
                        <a:effectRef idx="0">
                          <a:schemeClr val="dk1"/>
                        </a:effectRef>
                        <a:fontRef idx="minor">
                          <a:schemeClr val="dk1"/>
                        </a:fontRef>
                      </wps:style>
                      <wps:txbx>
                        <w:txbxContent>
                          <w:p w14:paraId="57EB8824" w14:textId="335D7D60" w:rsidR="00ED052A" w:rsidRPr="00927139" w:rsidRDefault="00ED052A" w:rsidP="00B54EEA">
                            <w:pPr>
                              <w:jc w:val="center"/>
                              <w:rPr>
                                <w:rFonts w:asciiTheme="minorHAnsi" w:hAnsiTheme="minorHAnsi"/>
                              </w:rPr>
                            </w:pPr>
                            <w:r w:rsidRPr="00927139">
                              <w:rPr>
                                <w:rFonts w:asciiTheme="minorHAnsi" w:hAnsiTheme="minorHAnsi"/>
                              </w:rPr>
                              <w:t>City Council</w:t>
                            </w:r>
                            <w:r>
                              <w:rPr>
                                <w:rFonts w:asciiTheme="minorHAnsi" w:hAnsiTheme="minorHAnsi"/>
                              </w:rPr>
                              <w:t>l</w:t>
                            </w:r>
                            <w:r w:rsidRPr="00927139">
                              <w:rPr>
                                <w:rFonts w:asciiTheme="minorHAnsi" w:hAnsiTheme="minorHAnsi"/>
                              </w:rPr>
                              <w: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74570" id="Alternate Process 22" o:spid="_x0000_s1037" type="#_x0000_t176" style="position:absolute;left:0;text-align:left;margin-left:165.2pt;margin-top:94.95pt;width:162pt;height:3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" fillcolor="white [3201]" strokecolor="#c45911 [2405]" strokeweight="1pt">
                <v:textbox>
                  <w:txbxContent>
                    <w:p w14:paraId="57EB8824" w14:textId="335D7D60" w:rsidR="00ED052A" w:rsidRPr="00927139" w:rsidRDefault="00ED052A" w:rsidP="00B54EEA">
                      <w:pPr>
                        <w:jc w:val="center"/>
                        <w:rPr>
                          <w:rFonts w:asciiTheme="minorHAnsi" w:hAnsiTheme="minorHAnsi"/>
                        </w:rPr>
                      </w:pPr>
                      <w:r w:rsidRPr="00927139">
                        <w:rPr>
                          <w:rFonts w:asciiTheme="minorHAnsi" w:hAnsiTheme="minorHAnsi"/>
                        </w:rPr>
                        <w:t>City Council</w:t>
                      </w:r>
                      <w:r>
                        <w:rPr>
                          <w:rFonts w:asciiTheme="minorHAnsi" w:hAnsiTheme="minorHAnsi"/>
                        </w:rPr>
                        <w:t>l</w:t>
                      </w:r>
                      <w:r w:rsidRPr="00927139">
                        <w:rPr>
                          <w:rFonts w:asciiTheme="minorHAnsi" w:hAnsiTheme="minorHAnsi"/>
                        </w:rPr>
                        <w:t>ors</w:t>
                      </w:r>
                    </w:p>
                  </w:txbxContent>
                </v:textbox>
                <w10:wrap type="through"/>
              </v:shape>
            </w:pict>
          </mc:Fallback>
        </mc:AlternateContent>
      </w:r>
    </w:p>
    <w:p w14:paraId="20E4314B" w14:textId="7875F3BC" w:rsidR="00B54EEA" w:rsidRPr="00711F52" w:rsidRDefault="00C33453"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677696" behindDoc="0" locked="0" layoutInCell="1" allowOverlap="1" wp14:anchorId="0C7F8362" wp14:editId="3B002500">
                <wp:simplePos x="0" y="0"/>
                <wp:positionH relativeFrom="column">
                  <wp:posOffset>726440</wp:posOffset>
                </wp:positionH>
                <wp:positionV relativeFrom="paragraph">
                  <wp:posOffset>80646</wp:posOffset>
                </wp:positionV>
                <wp:extent cx="635" cy="510540"/>
                <wp:effectExtent l="0" t="0" r="50165" b="48260"/>
                <wp:wrapNone/>
                <wp:docPr id="28" name="Straight Connector 28"/>
                <wp:cNvGraphicFramePr/>
                <a:graphic xmlns:a="http://schemas.openxmlformats.org/drawingml/2006/main">
                  <a:graphicData uri="http://schemas.microsoft.com/office/word/2010/wordprocessingShape">
                    <wps:wsp>
                      <wps:cNvCnPr/>
                      <wps:spPr>
                        <a:xfrm>
                          <a:off x="0" y="0"/>
                          <a:ext cx="635" cy="510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5B0895D" id="Straight Connector 2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2pt,6.35pt" to="57.25pt,4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" strokecolor="black [3213]" strokeweight=".5pt">
                <v:stroke joinstyle="miter"/>
              </v:line>
            </w:pict>
          </mc:Fallback>
        </mc:AlternateContent>
      </w:r>
      <w:r w:rsidR="00710558" w:rsidRPr="00711F52">
        <w:rPr>
          <w:rFonts w:ascii="Myriad Hebrew" w:hAnsi="Myriad Hebrew" w:cs="Myriad Hebrew"/>
          <w:b/>
          <w:noProof/>
          <w:sz w:val="28"/>
        </w:rPr>
        <mc:AlternateContent>
          <mc:Choice Requires="wps">
            <w:drawing>
              <wp:anchor distT="0" distB="0" distL="114300" distR="114300" simplePos="0" relativeHeight="251725824" behindDoc="0" locked="0" layoutInCell="1" allowOverlap="1" wp14:anchorId="17C8E203" wp14:editId="28907D3A">
                <wp:simplePos x="0" y="0"/>
                <wp:positionH relativeFrom="column">
                  <wp:posOffset>4156075</wp:posOffset>
                </wp:positionH>
                <wp:positionV relativeFrom="paragraph">
                  <wp:posOffset>135889</wp:posOffset>
                </wp:positionV>
                <wp:extent cx="806873" cy="234103"/>
                <wp:effectExtent l="0" t="0" r="82550" b="96520"/>
                <wp:wrapNone/>
                <wp:docPr id="5" name="Straight Connector 5"/>
                <wp:cNvGraphicFramePr/>
                <a:graphic xmlns:a="http://schemas.openxmlformats.org/drawingml/2006/main">
                  <a:graphicData uri="http://schemas.microsoft.com/office/word/2010/wordprocessingShape">
                    <wps:wsp>
                      <wps:cNvCnPr/>
                      <wps:spPr>
                        <a:xfrm>
                          <a:off x="0" y="0"/>
                          <a:ext cx="806873" cy="234103"/>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6DFE0C18" id="Straight Connector 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5pt,10.7pt" to="390.8pt,2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" strokecolor="black [3213]" strokeweight=".5pt">
                <v:stroke endarrow="block" joinstyle="miter"/>
              </v:line>
            </w:pict>
          </mc:Fallback>
        </mc:AlternateContent>
      </w:r>
    </w:p>
    <w:p w14:paraId="6D43C0DE" w14:textId="03D5B845" w:rsidR="00B54EEA" w:rsidRPr="00711F52" w:rsidRDefault="00D86C6C"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701248" behindDoc="0" locked="0" layoutInCell="1" allowOverlap="1" wp14:anchorId="44D35407" wp14:editId="4A20F09D">
                <wp:simplePos x="0" y="0"/>
                <wp:positionH relativeFrom="column">
                  <wp:posOffset>4157740</wp:posOffset>
                </wp:positionH>
                <wp:positionV relativeFrom="paragraph">
                  <wp:posOffset>196849</wp:posOffset>
                </wp:positionV>
                <wp:extent cx="798435" cy="235535"/>
                <wp:effectExtent l="0" t="76200" r="40005" b="44450"/>
                <wp:wrapNone/>
                <wp:docPr id="40" name="Straight Connector 40"/>
                <wp:cNvGraphicFramePr/>
                <a:graphic xmlns:a="http://schemas.openxmlformats.org/drawingml/2006/main">
                  <a:graphicData uri="http://schemas.microsoft.com/office/word/2010/wordprocessingShape">
                    <wps:wsp>
                      <wps:cNvCnPr/>
                      <wps:spPr>
                        <a:xfrm flipV="1">
                          <a:off x="0" y="0"/>
                          <a:ext cx="798435" cy="235535"/>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430AA541" id="Straight Connector 40"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4pt,15.5pt" to="390.25pt,3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" strokecolor="black [3213]" strokeweight=".5pt">
                <v:stroke endarrow="block" joinstyle="miter"/>
              </v:line>
            </w:pict>
          </mc:Fallback>
        </mc:AlternateContent>
      </w:r>
    </w:p>
    <w:p w14:paraId="5B4AEE72" w14:textId="6D52D7BE" w:rsidR="00B54EEA" w:rsidRPr="00711F52" w:rsidRDefault="00C33453"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729920" behindDoc="0" locked="0" layoutInCell="1" allowOverlap="1" wp14:anchorId="2BCAA375" wp14:editId="50D1B8C3">
                <wp:simplePos x="0" y="0"/>
                <wp:positionH relativeFrom="column">
                  <wp:posOffset>42545</wp:posOffset>
                </wp:positionH>
                <wp:positionV relativeFrom="paragraph">
                  <wp:posOffset>154305</wp:posOffset>
                </wp:positionV>
                <wp:extent cx="1371600" cy="800100"/>
                <wp:effectExtent l="0" t="0" r="25400" b="38100"/>
                <wp:wrapThrough wrapText="bothSides">
                  <wp:wrapPolygon edited="0">
                    <wp:start x="0" y="0"/>
                    <wp:lineTo x="0" y="21943"/>
                    <wp:lineTo x="21600" y="21943"/>
                    <wp:lineTo x="21600" y="0"/>
                    <wp:lineTo x="0" y="0"/>
                  </wp:wrapPolygon>
                </wp:wrapThrough>
                <wp:docPr id="14" name="Rounded Rectangle 14"/>
                <wp:cNvGraphicFramePr/>
                <a:graphic xmlns:a="http://schemas.openxmlformats.org/drawingml/2006/main">
                  <a:graphicData uri="http://schemas.microsoft.com/office/word/2010/wordprocessingShape">
                    <wps:wsp>
                      <wps:cNvSpPr/>
                      <wps:spPr>
                        <a:xfrm>
                          <a:off x="0" y="0"/>
                          <a:ext cx="1371600" cy="8001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9384A84" w14:textId="1C420AD9" w:rsidR="00ED052A" w:rsidRPr="00927139" w:rsidRDefault="00ED052A" w:rsidP="00927139">
                            <w:pPr>
                              <w:jc w:val="center"/>
                              <w:rPr>
                                <w:rFonts w:asciiTheme="minorHAnsi" w:hAnsiTheme="minorHAnsi"/>
                                <w:color w:val="000000" w:themeColor="text1"/>
                              </w:rPr>
                            </w:pPr>
                            <w:r w:rsidRPr="00927139">
                              <w:rPr>
                                <w:rFonts w:asciiTheme="minorHAnsi" w:hAnsiTheme="minorHAnsi"/>
                                <w:color w:val="000000" w:themeColor="text1"/>
                              </w:rPr>
                              <w:t>Community Energy Explorer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CAA375" id="Rounded Rectangle 14" o:spid="_x0000_s1038" style="position:absolute;left:0;text-align:left;margin-left:3.35pt;margin-top:12.15pt;width:108pt;height:63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" filled="f" strokecolor="#1f3763 [1604]" strokeweight="1pt">
                <v:stroke joinstyle="miter"/>
                <v:textbox>
                  <w:txbxContent>
                    <w:p w14:paraId="69384A84" w14:textId="1C420AD9" w:rsidR="00ED052A" w:rsidRPr="00927139" w:rsidRDefault="00ED052A" w:rsidP="00927139">
                      <w:pPr>
                        <w:jc w:val="center"/>
                        <w:rPr>
                          <w:rFonts w:asciiTheme="minorHAnsi" w:hAnsiTheme="minorHAnsi"/>
                          <w:color w:val="000000" w:themeColor="text1"/>
                        </w:rPr>
                      </w:pPr>
                      <w:r w:rsidRPr="00927139">
                        <w:rPr>
                          <w:rFonts w:asciiTheme="minorHAnsi" w:hAnsiTheme="minorHAnsi"/>
                          <w:color w:val="000000" w:themeColor="text1"/>
                        </w:rPr>
                        <w:t>Community Energy Explorer</w:t>
                      </w:r>
                    </w:p>
                  </w:txbxContent>
                </v:textbox>
                <w10:wrap type="through"/>
              </v:roundrect>
            </w:pict>
          </mc:Fallback>
        </mc:AlternateContent>
      </w:r>
    </w:p>
    <w:p w14:paraId="64AA7789" w14:textId="629A4E3E" w:rsidR="00B54EEA" w:rsidRPr="00711F52" w:rsidRDefault="00B54EEA" w:rsidP="00264084">
      <w:pPr>
        <w:jc w:val="center"/>
        <w:rPr>
          <w:rFonts w:ascii="Myriad Hebrew" w:hAnsi="Myriad Hebrew" w:cs="Myriad Hebrew"/>
          <w:b/>
          <w:sz w:val="28"/>
        </w:rPr>
      </w:pPr>
    </w:p>
    <w:p w14:paraId="7AB8A0BA" w14:textId="54B89DCD" w:rsidR="00B54EEA" w:rsidRPr="00711F52" w:rsidRDefault="00CC3760" w:rsidP="00264084">
      <w:pPr>
        <w:jc w:val="cente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709440" behindDoc="0" locked="0" layoutInCell="1" allowOverlap="1" wp14:anchorId="1101D917" wp14:editId="75517FB2">
                <wp:simplePos x="0" y="0"/>
                <wp:positionH relativeFrom="column">
                  <wp:posOffset>5641339</wp:posOffset>
                </wp:positionH>
                <wp:positionV relativeFrom="paragraph">
                  <wp:posOffset>112395</wp:posOffset>
                </wp:positionV>
                <wp:extent cx="635" cy="1698625"/>
                <wp:effectExtent l="0" t="0" r="50165" b="28575"/>
                <wp:wrapNone/>
                <wp:docPr id="44" name="Straight Connector 44"/>
                <wp:cNvGraphicFramePr/>
                <a:graphic xmlns:a="http://schemas.openxmlformats.org/drawingml/2006/main">
                  <a:graphicData uri="http://schemas.microsoft.com/office/word/2010/wordprocessingShape">
                    <wps:wsp>
                      <wps:cNvCnPr/>
                      <wps:spPr>
                        <a:xfrm flipH="1">
                          <a:off x="0" y="0"/>
                          <a:ext cx="635" cy="16986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EDEAF" id="Straight Connector 44"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2pt,8.85pt" to="444.25pt,14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" strokecolor="black [3213]" strokeweight=".5pt">
                <v:stroke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05344" behindDoc="0" locked="0" layoutInCell="1" allowOverlap="1" wp14:anchorId="531A5FDC" wp14:editId="44AC9E62">
                <wp:simplePos x="0" y="0"/>
                <wp:positionH relativeFrom="column">
                  <wp:posOffset>4155439</wp:posOffset>
                </wp:positionH>
                <wp:positionV relativeFrom="paragraph">
                  <wp:posOffset>112395</wp:posOffset>
                </wp:positionV>
                <wp:extent cx="1486535" cy="911860"/>
                <wp:effectExtent l="50800" t="0" r="37465" b="78740"/>
                <wp:wrapNone/>
                <wp:docPr id="42" name="Straight Connector 42"/>
                <wp:cNvGraphicFramePr/>
                <a:graphic xmlns:a="http://schemas.openxmlformats.org/drawingml/2006/main">
                  <a:graphicData uri="http://schemas.microsoft.com/office/word/2010/wordprocessingShape">
                    <wps:wsp>
                      <wps:cNvCnPr/>
                      <wps:spPr>
                        <a:xfrm flipH="1">
                          <a:off x="0" y="0"/>
                          <a:ext cx="1486535" cy="911860"/>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03D907" id="Straight Connector 42"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pt,8.85pt" to="444.25pt,80.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" strokecolor="black [3213]" strokeweight=".5pt">
                <v:stroke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03296" behindDoc="0" locked="0" layoutInCell="1" allowOverlap="1" wp14:anchorId="6420AB76" wp14:editId="44A871EB">
                <wp:simplePos x="0" y="0"/>
                <wp:positionH relativeFrom="column">
                  <wp:posOffset>4155439</wp:posOffset>
                </wp:positionH>
                <wp:positionV relativeFrom="paragraph">
                  <wp:posOffset>112395</wp:posOffset>
                </wp:positionV>
                <wp:extent cx="1486535" cy="121920"/>
                <wp:effectExtent l="50800" t="0" r="37465" b="106680"/>
                <wp:wrapNone/>
                <wp:docPr id="41" name="Straight Connector 41"/>
                <wp:cNvGraphicFramePr/>
                <a:graphic xmlns:a="http://schemas.openxmlformats.org/drawingml/2006/main">
                  <a:graphicData uri="http://schemas.microsoft.com/office/word/2010/wordprocessingShape">
                    <wps:wsp>
                      <wps:cNvCnPr/>
                      <wps:spPr>
                        <a:xfrm flipH="1">
                          <a:off x="0" y="0"/>
                          <a:ext cx="1486535" cy="121920"/>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59A3DB" id="Straight Connector 41"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2pt,8.85pt" to="444.25pt,1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" strokecolor="black [3213]" strokeweight=".5pt">
                <v:stroke endarrow="block" joinstyle="miter"/>
              </v:line>
            </w:pict>
          </mc:Fallback>
        </mc:AlternateContent>
      </w:r>
    </w:p>
    <w:p w14:paraId="4AB79615" w14:textId="15BB4522" w:rsidR="007201CB" w:rsidRPr="00711F52" w:rsidRDefault="00C33453" w:rsidP="007201CB">
      <w:pP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673600" behindDoc="0" locked="0" layoutInCell="1" allowOverlap="1" wp14:anchorId="0A1902F8" wp14:editId="2235475C">
                <wp:simplePos x="0" y="0"/>
                <wp:positionH relativeFrom="column">
                  <wp:posOffset>2098040</wp:posOffset>
                </wp:positionH>
                <wp:positionV relativeFrom="paragraph">
                  <wp:posOffset>1913255</wp:posOffset>
                </wp:positionV>
                <wp:extent cx="2057400" cy="466725"/>
                <wp:effectExtent l="0" t="0" r="25400" b="15875"/>
                <wp:wrapThrough wrapText="bothSides">
                  <wp:wrapPolygon edited="0">
                    <wp:start x="0" y="0"/>
                    <wp:lineTo x="0" y="21159"/>
                    <wp:lineTo x="21600" y="21159"/>
                    <wp:lineTo x="21600" y="0"/>
                    <wp:lineTo x="0" y="0"/>
                  </wp:wrapPolygon>
                </wp:wrapThrough>
                <wp:docPr id="25" name="Alternate Process 25"/>
                <wp:cNvGraphicFramePr/>
                <a:graphic xmlns:a="http://schemas.openxmlformats.org/drawingml/2006/main">
                  <a:graphicData uri="http://schemas.microsoft.com/office/word/2010/wordprocessingShape">
                    <wps:wsp>
                      <wps:cNvSpPr/>
                      <wps:spPr>
                        <a:xfrm>
                          <a:off x="0" y="0"/>
                          <a:ext cx="2057400" cy="466725"/>
                        </a:xfrm>
                        <a:prstGeom prst="flowChartAlternateProcess">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439E6117" w14:textId="7ADEC488" w:rsidR="00ED052A" w:rsidRPr="00927139" w:rsidRDefault="00ED052A" w:rsidP="00B54EEA">
                            <w:pPr>
                              <w:jc w:val="center"/>
                              <w:rPr>
                                <w:rFonts w:asciiTheme="minorHAnsi" w:hAnsiTheme="minorHAnsi"/>
                              </w:rPr>
                            </w:pPr>
                            <w:r w:rsidRPr="00927139">
                              <w:rPr>
                                <w:rFonts w:asciiTheme="minorHAnsi" w:hAnsiTheme="minorHAnsi"/>
                              </w:rPr>
                              <w:t>Teachers &amp; Educators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02F8" id="Alternate Process 25" o:spid="_x0000_s1039" type="#_x0000_t176" style="position:absolute;margin-left:165.2pt;margin-top:150.65pt;width:162pt;height:3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" fillcolor="white [3201]" strokecolor="#ffd966 [1943]" strokeweight="1pt">
                <v:textbox>
                  <w:txbxContent>
                    <w:p w14:paraId="439E6117" w14:textId="7ADEC488" w:rsidR="00ED052A" w:rsidRPr="00927139" w:rsidRDefault="00ED052A" w:rsidP="00B54EEA">
                      <w:pPr>
                        <w:jc w:val="center"/>
                        <w:rPr>
                          <w:rFonts w:asciiTheme="minorHAnsi" w:hAnsiTheme="minorHAnsi"/>
                        </w:rPr>
                      </w:pPr>
                      <w:r w:rsidRPr="00927139">
                        <w:rPr>
                          <w:rFonts w:asciiTheme="minorHAnsi" w:hAnsiTheme="minorHAnsi"/>
                        </w:rPr>
                        <w:t>Teachers &amp; Educators</w:t>
                      </w:r>
                    </w:p>
                  </w:txbxContent>
                </v:textbox>
                <w10:wrap type="through"/>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69504" behindDoc="0" locked="0" layoutInCell="1" allowOverlap="1" wp14:anchorId="5C9E83F6" wp14:editId="67244E45">
                <wp:simplePos x="0" y="0"/>
                <wp:positionH relativeFrom="column">
                  <wp:posOffset>2098040</wp:posOffset>
                </wp:positionH>
                <wp:positionV relativeFrom="paragraph">
                  <wp:posOffset>761365</wp:posOffset>
                </wp:positionV>
                <wp:extent cx="2057400" cy="466725"/>
                <wp:effectExtent l="0" t="0" r="25400" b="15875"/>
                <wp:wrapThrough wrapText="bothSides">
                  <wp:wrapPolygon edited="0">
                    <wp:start x="0" y="0"/>
                    <wp:lineTo x="0" y="21159"/>
                    <wp:lineTo x="21600" y="21159"/>
                    <wp:lineTo x="21600" y="0"/>
                    <wp:lineTo x="0" y="0"/>
                  </wp:wrapPolygon>
                </wp:wrapThrough>
                <wp:docPr id="23" name="Alternate Process 23"/>
                <wp:cNvGraphicFramePr/>
                <a:graphic xmlns:a="http://schemas.openxmlformats.org/drawingml/2006/main">
                  <a:graphicData uri="http://schemas.microsoft.com/office/word/2010/wordprocessingShape">
                    <wps:wsp>
                      <wps:cNvSpPr/>
                      <wps:spPr>
                        <a:xfrm>
                          <a:off x="0" y="0"/>
                          <a:ext cx="2057400" cy="466725"/>
                        </a:xfrm>
                        <a:prstGeom prst="flowChartAlternateProcess">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5D2AAAE9" w14:textId="07D432D0" w:rsidR="00ED052A" w:rsidRPr="00927139" w:rsidRDefault="00ED052A" w:rsidP="00B54EEA">
                            <w:pPr>
                              <w:jc w:val="center"/>
                              <w:rPr>
                                <w:rFonts w:asciiTheme="minorHAnsi" w:hAnsiTheme="minorHAnsi"/>
                              </w:rPr>
                            </w:pPr>
                            <w:r w:rsidRPr="00927139">
                              <w:rPr>
                                <w:rFonts w:asciiTheme="minorHAnsi" w:hAnsiTheme="minorHAnsi"/>
                              </w:rPr>
                              <w:t>Developers &amp; Industry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E83F6" id="Alternate Process 23" o:spid="_x0000_s1040" type="#_x0000_t176" style="position:absolute;margin-left:165.2pt;margin-top:59.95pt;width:162pt;height:3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" fillcolor="white [3201]" strokecolor="#ffd966 [1943]" strokeweight="1pt">
                <v:textbox>
                  <w:txbxContent>
                    <w:p w14:paraId="5D2AAAE9" w14:textId="07D432D0" w:rsidR="00ED052A" w:rsidRPr="00927139" w:rsidRDefault="00ED052A" w:rsidP="00B54EEA">
                      <w:pPr>
                        <w:jc w:val="center"/>
                        <w:rPr>
                          <w:rFonts w:asciiTheme="minorHAnsi" w:hAnsiTheme="minorHAnsi"/>
                        </w:rPr>
                      </w:pPr>
                      <w:r w:rsidRPr="00927139">
                        <w:rPr>
                          <w:rFonts w:asciiTheme="minorHAnsi" w:hAnsiTheme="minorHAnsi"/>
                        </w:rPr>
                        <w:t>Developers &amp; Industry</w:t>
                      </w:r>
                    </w:p>
                  </w:txbxContent>
                </v:textbox>
                <w10:wrap type="through"/>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71552" behindDoc="0" locked="0" layoutInCell="1" allowOverlap="1" wp14:anchorId="15F00BDA" wp14:editId="38E01962">
                <wp:simplePos x="0" y="0"/>
                <wp:positionH relativeFrom="column">
                  <wp:posOffset>2098040</wp:posOffset>
                </wp:positionH>
                <wp:positionV relativeFrom="paragraph">
                  <wp:posOffset>1337310</wp:posOffset>
                </wp:positionV>
                <wp:extent cx="2057400" cy="466725"/>
                <wp:effectExtent l="0" t="0" r="25400" b="15875"/>
                <wp:wrapThrough wrapText="bothSides">
                  <wp:wrapPolygon edited="0">
                    <wp:start x="0" y="0"/>
                    <wp:lineTo x="0" y="21159"/>
                    <wp:lineTo x="21600" y="21159"/>
                    <wp:lineTo x="21600" y="0"/>
                    <wp:lineTo x="0" y="0"/>
                  </wp:wrapPolygon>
                </wp:wrapThrough>
                <wp:docPr id="24" name="Alternate Process 24"/>
                <wp:cNvGraphicFramePr/>
                <a:graphic xmlns:a="http://schemas.openxmlformats.org/drawingml/2006/main">
                  <a:graphicData uri="http://schemas.microsoft.com/office/word/2010/wordprocessingShape">
                    <wps:wsp>
                      <wps:cNvSpPr/>
                      <wps:spPr>
                        <a:xfrm>
                          <a:off x="0" y="0"/>
                          <a:ext cx="2057400" cy="466725"/>
                        </a:xfrm>
                        <a:prstGeom prst="flowChartAlternateProcess">
                          <a:avLst/>
                        </a:prstGeom>
                        <a:ln>
                          <a:solidFill>
                            <a:schemeClr val="accent4">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75D4127E" w14:textId="136C35EB" w:rsidR="00ED052A" w:rsidRPr="00CC3760" w:rsidRDefault="00ED052A" w:rsidP="00B54EEA">
                            <w:pPr>
                              <w:jc w:val="center"/>
                              <w:rPr>
                                <w:rFonts w:asciiTheme="minorHAnsi" w:hAnsiTheme="minorHAnsi"/>
                                <w:sz w:val="22"/>
                              </w:rPr>
                            </w:pPr>
                            <w:r w:rsidRPr="00CC3760">
                              <w:rPr>
                                <w:rFonts w:asciiTheme="minorHAnsi" w:hAnsiTheme="minorHAnsi"/>
                                <w:sz w:val="22"/>
                              </w:rPr>
                              <w:t>Public Stakeholders &amp; Citizens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0BDA" id="Alternate Process 24" o:spid="_x0000_s1041" type="#_x0000_t176" style="position:absolute;margin-left:165.2pt;margin-top:105.3pt;width:162pt;height:3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" fillcolor="white [3201]" strokecolor="#ffd966 [1943]" strokeweight="1pt">
                <v:textbox>
                  <w:txbxContent>
                    <w:p w14:paraId="75D4127E" w14:textId="136C35EB" w:rsidR="00ED052A" w:rsidRPr="00CC3760" w:rsidRDefault="00ED052A" w:rsidP="00B54EEA">
                      <w:pPr>
                        <w:jc w:val="center"/>
                        <w:rPr>
                          <w:rFonts w:asciiTheme="minorHAnsi" w:hAnsiTheme="minorHAnsi"/>
                          <w:sz w:val="22"/>
                        </w:rPr>
                      </w:pPr>
                      <w:r w:rsidRPr="00CC3760">
                        <w:rPr>
                          <w:rFonts w:asciiTheme="minorHAnsi" w:hAnsiTheme="minorHAnsi"/>
                          <w:sz w:val="22"/>
                        </w:rPr>
                        <w:t>Public Stakeholders &amp; Citizens</w:t>
                      </w:r>
                    </w:p>
                  </w:txbxContent>
                </v:textbox>
                <w10:wrap type="through"/>
              </v:shap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79744" behindDoc="0" locked="0" layoutInCell="1" allowOverlap="1" wp14:anchorId="3DE7BC12" wp14:editId="596FC4FF">
                <wp:simplePos x="0" y="0"/>
                <wp:positionH relativeFrom="column">
                  <wp:posOffset>727075</wp:posOffset>
                </wp:positionH>
                <wp:positionV relativeFrom="paragraph">
                  <wp:posOffset>2132330</wp:posOffset>
                </wp:positionV>
                <wp:extent cx="1367790" cy="0"/>
                <wp:effectExtent l="0" t="76200" r="54610" b="101600"/>
                <wp:wrapNone/>
                <wp:docPr id="29" name="Straight Connector 29"/>
                <wp:cNvGraphicFramePr/>
                <a:graphic xmlns:a="http://schemas.openxmlformats.org/drawingml/2006/main">
                  <a:graphicData uri="http://schemas.microsoft.com/office/word/2010/wordprocessingShape">
                    <wps:wsp>
                      <wps:cNvCnPr/>
                      <wps:spPr>
                        <a:xfrm>
                          <a:off x="0" y="0"/>
                          <a:ext cx="1367790" cy="0"/>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line w14:anchorId="1CD9266A" id="Straight Connector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57.25pt,167.9pt" to="164.95pt,167.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" strokecolor="black [3213]" strokeweight=".5pt">
                <v:stroke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87936" behindDoc="0" locked="0" layoutInCell="1" allowOverlap="1" wp14:anchorId="3BB8332E" wp14:editId="582F7259">
                <wp:simplePos x="0" y="0"/>
                <wp:positionH relativeFrom="column">
                  <wp:posOffset>1183640</wp:posOffset>
                </wp:positionH>
                <wp:positionV relativeFrom="paragraph">
                  <wp:posOffset>1554480</wp:posOffset>
                </wp:positionV>
                <wp:extent cx="917575" cy="635"/>
                <wp:effectExtent l="0" t="76200" r="47625" b="100965"/>
                <wp:wrapNone/>
                <wp:docPr id="33" name="Straight Connector 33"/>
                <wp:cNvGraphicFramePr/>
                <a:graphic xmlns:a="http://schemas.openxmlformats.org/drawingml/2006/main">
                  <a:graphicData uri="http://schemas.microsoft.com/office/word/2010/wordprocessingShape">
                    <wps:wsp>
                      <wps:cNvCnPr/>
                      <wps:spPr>
                        <a:xfrm flipV="1">
                          <a:off x="0" y="0"/>
                          <a:ext cx="917575" cy="635"/>
                        </a:xfrm>
                        <a:prstGeom prst="line">
                          <a:avLst/>
                        </a:prstGeom>
                        <a:ln>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57F96D9D" id="Straight Connector 33"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2pt,122.4pt" to="165.45pt,12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" strokecolor="black [3213]" strokeweight=".5pt">
                <v:stroke dashstyle="dash"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707392" behindDoc="0" locked="0" layoutInCell="1" allowOverlap="1" wp14:anchorId="6A4FAD61" wp14:editId="3CC64F6F">
                <wp:simplePos x="0" y="0"/>
                <wp:positionH relativeFrom="column">
                  <wp:posOffset>4157345</wp:posOffset>
                </wp:positionH>
                <wp:positionV relativeFrom="paragraph">
                  <wp:posOffset>1550670</wp:posOffset>
                </wp:positionV>
                <wp:extent cx="1483995" cy="2540"/>
                <wp:effectExtent l="25400" t="76200" r="14605" b="99060"/>
                <wp:wrapNone/>
                <wp:docPr id="43" name="Straight Connector 43"/>
                <wp:cNvGraphicFramePr/>
                <a:graphic xmlns:a="http://schemas.openxmlformats.org/drawingml/2006/main">
                  <a:graphicData uri="http://schemas.microsoft.com/office/word/2010/wordprocessingShape">
                    <wps:wsp>
                      <wps:cNvCnPr/>
                      <wps:spPr>
                        <a:xfrm flipH="1" flipV="1">
                          <a:off x="0" y="0"/>
                          <a:ext cx="1483995" cy="2540"/>
                        </a:xfrm>
                        <a:prstGeom prst="line">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18058FBA" id="Straight Connector 43"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35pt,122.1pt" to="444.2pt,122.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" strokecolor="black [3213]" strokeweight=".5pt">
                <v:stroke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89984" behindDoc="0" locked="0" layoutInCell="1" allowOverlap="1" wp14:anchorId="3AF9ABD9" wp14:editId="48B5DDA2">
                <wp:simplePos x="0" y="0"/>
                <wp:positionH relativeFrom="column">
                  <wp:posOffset>1298575</wp:posOffset>
                </wp:positionH>
                <wp:positionV relativeFrom="paragraph">
                  <wp:posOffset>1451610</wp:posOffset>
                </wp:positionV>
                <wp:extent cx="800100" cy="5715"/>
                <wp:effectExtent l="0" t="0" r="38100" b="45085"/>
                <wp:wrapNone/>
                <wp:docPr id="34" name="Straight Connector 34"/>
                <wp:cNvGraphicFramePr/>
                <a:graphic xmlns:a="http://schemas.openxmlformats.org/drawingml/2006/main">
                  <a:graphicData uri="http://schemas.microsoft.com/office/word/2010/wordprocessingShape">
                    <wps:wsp>
                      <wps:cNvCnPr/>
                      <wps:spPr>
                        <a:xfrm>
                          <a:off x="0" y="0"/>
                          <a:ext cx="800100" cy="5715"/>
                        </a:xfrm>
                        <a:prstGeom prst="line">
                          <a:avLst/>
                        </a:prstGeom>
                        <a:ln>
                          <a:solidFill>
                            <a:schemeClr val="tx1"/>
                          </a:solidFill>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7A5794B9" id="Straight Connector 3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25pt,114.3pt" to="165.25pt,11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" strokecolor="black [3213]" strokeweight=".5pt">
                <v:stroke dashstyle="dash" joinstyle="miter"/>
              </v:line>
            </w:pict>
          </mc:Fallback>
        </mc:AlternateContent>
      </w:r>
    </w:p>
    <w:p w14:paraId="70FE0FFC" w14:textId="0800CFEC" w:rsidR="007201CB" w:rsidRPr="00711F52" w:rsidRDefault="00C33453" w:rsidP="007201CB">
      <w:pPr>
        <w:rPr>
          <w:rFonts w:ascii="Myriad Hebrew" w:hAnsi="Myriad Hebrew" w:cs="Myriad Hebrew"/>
          <w:b/>
          <w:sz w:val="28"/>
        </w:rPr>
      </w:pPr>
      <w:r w:rsidRPr="00711F52">
        <w:rPr>
          <w:rFonts w:ascii="Myriad Hebrew" w:hAnsi="Myriad Hebrew" w:cs="Myriad Hebrew"/>
          <w:b/>
          <w:noProof/>
          <w:sz w:val="28"/>
        </w:rPr>
        <mc:AlternateContent>
          <mc:Choice Requires="wps">
            <w:drawing>
              <wp:anchor distT="0" distB="0" distL="114300" distR="114300" simplePos="0" relativeHeight="251685888" behindDoc="0" locked="0" layoutInCell="1" allowOverlap="1" wp14:anchorId="1988E3C6" wp14:editId="3F8A29AB">
                <wp:simplePos x="0" y="0"/>
                <wp:positionH relativeFrom="column">
                  <wp:posOffset>1412875</wp:posOffset>
                </wp:positionH>
                <wp:positionV relativeFrom="paragraph">
                  <wp:posOffset>88900</wp:posOffset>
                </wp:positionV>
                <wp:extent cx="688340" cy="677545"/>
                <wp:effectExtent l="0" t="0" r="99060" b="84455"/>
                <wp:wrapNone/>
                <wp:docPr id="32" name="Straight Connector 32"/>
                <wp:cNvGraphicFramePr/>
                <a:graphic xmlns:a="http://schemas.openxmlformats.org/drawingml/2006/main">
                  <a:graphicData uri="http://schemas.microsoft.com/office/word/2010/wordprocessingShape">
                    <wps:wsp>
                      <wps:cNvCnPr/>
                      <wps:spPr>
                        <a:xfrm>
                          <a:off x="0" y="0"/>
                          <a:ext cx="688340" cy="677545"/>
                        </a:xfrm>
                        <a:prstGeom prst="line">
                          <a:avLst/>
                        </a:prstGeom>
                        <a:ln>
                          <a:solidFill>
                            <a:schemeClr val="tx1"/>
                          </a:solidFill>
                          <a:prstDash val="dash"/>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48D2D899" id="Straight Connector 32"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5pt,7pt" to="165.45pt,6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" strokecolor="black [3213]" strokeweight=".5pt">
                <v:stroke dashstyle="dash" endarrow="block"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74624" behindDoc="0" locked="0" layoutInCell="1" allowOverlap="1" wp14:anchorId="1D7EADFB" wp14:editId="7B7E67AD">
                <wp:simplePos x="0" y="0"/>
                <wp:positionH relativeFrom="column">
                  <wp:posOffset>726439</wp:posOffset>
                </wp:positionH>
                <wp:positionV relativeFrom="paragraph">
                  <wp:posOffset>88900</wp:posOffset>
                </wp:positionV>
                <wp:extent cx="635" cy="1821180"/>
                <wp:effectExtent l="0" t="0" r="50165" b="33020"/>
                <wp:wrapNone/>
                <wp:docPr id="26" name="Straight Connector 26"/>
                <wp:cNvGraphicFramePr/>
                <a:graphic xmlns:a="http://schemas.openxmlformats.org/drawingml/2006/main">
                  <a:graphicData uri="http://schemas.microsoft.com/office/word/2010/wordprocessingShape">
                    <wps:wsp>
                      <wps:cNvCnPr/>
                      <wps:spPr>
                        <a:xfrm flipH="1">
                          <a:off x="0" y="0"/>
                          <a:ext cx="635" cy="18211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2B62A072" id="Straight Connector 26"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2pt,7pt" to="57.25pt,15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" strokecolor="black [3213]" strokeweight=".5pt">
                <v:stroke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92032" behindDoc="0" locked="0" layoutInCell="1" allowOverlap="1" wp14:anchorId="3F3170C0" wp14:editId="4FB60234">
                <wp:simplePos x="0" y="0"/>
                <wp:positionH relativeFrom="column">
                  <wp:posOffset>1184275</wp:posOffset>
                </wp:positionH>
                <wp:positionV relativeFrom="paragraph">
                  <wp:posOffset>88900</wp:posOffset>
                </wp:positionV>
                <wp:extent cx="0" cy="1257300"/>
                <wp:effectExtent l="0" t="0" r="25400" b="12700"/>
                <wp:wrapNone/>
                <wp:docPr id="35" name="Straight Connector 35"/>
                <wp:cNvGraphicFramePr/>
                <a:graphic xmlns:a="http://schemas.openxmlformats.org/drawingml/2006/main">
                  <a:graphicData uri="http://schemas.microsoft.com/office/word/2010/wordprocessingShape">
                    <wps:wsp>
                      <wps:cNvCnPr/>
                      <wps:spPr>
                        <a:xfrm>
                          <a:off x="0" y="0"/>
                          <a:ext cx="0" cy="1257300"/>
                        </a:xfrm>
                        <a:prstGeom prst="line">
                          <a:avLst/>
                        </a:prstGeom>
                        <a:ln>
                          <a:solidFill>
                            <a:schemeClr val="tx1"/>
                          </a:solidFill>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6514F28" id="Straight Connector 35"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25pt,7pt" to="93.25pt,10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" strokecolor="black [3213]" strokeweight=".5pt">
                <v:stroke dashstyle="dash" joinstyle="miter"/>
              </v:line>
            </w:pict>
          </mc:Fallback>
        </mc:AlternateContent>
      </w:r>
      <w:r w:rsidRPr="00711F52">
        <w:rPr>
          <w:rFonts w:ascii="Myriad Hebrew" w:hAnsi="Myriad Hebrew" w:cs="Myriad Hebrew"/>
          <w:b/>
          <w:noProof/>
          <w:sz w:val="28"/>
        </w:rPr>
        <mc:AlternateContent>
          <mc:Choice Requires="wps">
            <w:drawing>
              <wp:anchor distT="0" distB="0" distL="114300" distR="114300" simplePos="0" relativeHeight="251694080" behindDoc="0" locked="0" layoutInCell="1" allowOverlap="1" wp14:anchorId="2CEBC799" wp14:editId="673D7DC8">
                <wp:simplePos x="0" y="0"/>
                <wp:positionH relativeFrom="column">
                  <wp:posOffset>1297940</wp:posOffset>
                </wp:positionH>
                <wp:positionV relativeFrom="paragraph">
                  <wp:posOffset>88900</wp:posOffset>
                </wp:positionV>
                <wp:extent cx="0" cy="1125220"/>
                <wp:effectExtent l="50800" t="50800" r="76200" b="0"/>
                <wp:wrapNone/>
                <wp:docPr id="36" name="Straight Connector 36"/>
                <wp:cNvGraphicFramePr/>
                <a:graphic xmlns:a="http://schemas.openxmlformats.org/drawingml/2006/main">
                  <a:graphicData uri="http://schemas.microsoft.com/office/word/2010/wordprocessingShape">
                    <wps:wsp>
                      <wps:cNvCnPr/>
                      <wps:spPr>
                        <a:xfrm flipH="1">
                          <a:off x="0" y="0"/>
                          <a:ext cx="0" cy="1125220"/>
                        </a:xfrm>
                        <a:prstGeom prst="line">
                          <a:avLst/>
                        </a:prstGeom>
                        <a:ln>
                          <a:solidFill>
                            <a:schemeClr val="tx1"/>
                          </a:solidFill>
                          <a:prstDash val="dash"/>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line w14:anchorId="0644A51D" id="Straight Connector 36"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2pt,7pt" to="102.2pt,9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" strokecolor="black [3213]" strokeweight=".5pt">
                <v:stroke dashstyle="dash" startarrow="block" joinstyle="miter"/>
              </v:line>
            </w:pict>
          </mc:Fallback>
        </mc:AlternateContent>
      </w:r>
    </w:p>
    <w:p w14:paraId="5DB817BB" w14:textId="2B4ACC5E" w:rsidR="007201CB" w:rsidRPr="00711F52" w:rsidRDefault="007201CB" w:rsidP="007201CB">
      <w:pPr>
        <w:rPr>
          <w:rFonts w:ascii="Myriad Hebrew" w:hAnsi="Myriad Hebrew" w:cs="Myriad Hebrew"/>
          <w:b/>
          <w:sz w:val="28"/>
        </w:rPr>
      </w:pPr>
    </w:p>
    <w:p w14:paraId="7A7338D2" w14:textId="6F8F0AC9" w:rsidR="007201CB" w:rsidRPr="00711F52" w:rsidRDefault="00927139" w:rsidP="007201CB">
      <w:pPr>
        <w:rPr>
          <w:rFonts w:ascii="Myriad Hebrew" w:hAnsi="Myriad Hebrew" w:cs="Myriad Hebrew"/>
          <w:b/>
          <w:sz w:val="28"/>
        </w:rPr>
      </w:pPr>
      <w:r w:rsidRPr="00711F52">
        <w:rPr>
          <w:rFonts w:ascii="Myriad Hebrew" w:hAnsi="Myriad Hebrew" w:cs="Myriad Hebrew"/>
          <w:noProof/>
        </w:rPr>
        <mc:AlternateContent>
          <mc:Choice Requires="wps">
            <w:drawing>
              <wp:anchor distT="0" distB="0" distL="114300" distR="114300" simplePos="0" relativeHeight="251660286" behindDoc="0" locked="0" layoutInCell="1" allowOverlap="1" wp14:anchorId="6D1945CF" wp14:editId="075B216C">
                <wp:simplePos x="0" y="0"/>
                <wp:positionH relativeFrom="column">
                  <wp:posOffset>1983740</wp:posOffset>
                </wp:positionH>
                <wp:positionV relativeFrom="paragraph">
                  <wp:posOffset>38100</wp:posOffset>
                </wp:positionV>
                <wp:extent cx="2288540" cy="1831340"/>
                <wp:effectExtent l="0" t="0" r="22860" b="22860"/>
                <wp:wrapThrough wrapText="bothSides">
                  <wp:wrapPolygon edited="0">
                    <wp:start x="1199" y="0"/>
                    <wp:lineTo x="0" y="1498"/>
                    <wp:lineTo x="0" y="20072"/>
                    <wp:lineTo x="1199" y="21570"/>
                    <wp:lineTo x="20377" y="21570"/>
                    <wp:lineTo x="21576" y="20072"/>
                    <wp:lineTo x="21576" y="1498"/>
                    <wp:lineTo x="20377" y="0"/>
                    <wp:lineTo x="1199" y="0"/>
                  </wp:wrapPolygon>
                </wp:wrapThrough>
                <wp:docPr id="13" name="Rounded Rectangle 13"/>
                <wp:cNvGraphicFramePr/>
                <a:graphic xmlns:a="http://schemas.openxmlformats.org/drawingml/2006/main">
                  <a:graphicData uri="http://schemas.microsoft.com/office/word/2010/wordprocessingShape">
                    <wps:wsp>
                      <wps:cNvSpPr/>
                      <wps:spPr>
                        <a:xfrm>
                          <a:off x="0" y="0"/>
                          <a:ext cx="2288540" cy="1831340"/>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oundrect w14:anchorId="5CBE005F" id="Rounded Rectangle 13" o:spid="_x0000_s1026" style="position:absolute;margin-left:156.2pt;margin-top:3pt;width:180.2pt;height:144.2pt;z-index:251660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" fillcolor="#ffd966 [1943]" strokecolor="#ffd966 [1943]" strokeweight="1pt">
                <v:stroke joinstyle="miter"/>
                <w10:wrap type="through"/>
              </v:roundrect>
            </w:pict>
          </mc:Fallback>
        </mc:AlternateContent>
      </w:r>
    </w:p>
    <w:p w14:paraId="3157D2F7" w14:textId="77777777" w:rsidR="007201CB" w:rsidRPr="00711F52" w:rsidRDefault="007201CB" w:rsidP="007201CB">
      <w:pPr>
        <w:rPr>
          <w:rFonts w:ascii="Myriad Hebrew" w:hAnsi="Myriad Hebrew" w:cs="Myriad Hebrew"/>
          <w:b/>
          <w:sz w:val="28"/>
        </w:rPr>
      </w:pPr>
    </w:p>
    <w:p w14:paraId="11451F2E" w14:textId="77777777" w:rsidR="007201CB" w:rsidRPr="00711F52" w:rsidRDefault="007201CB" w:rsidP="007201CB">
      <w:pPr>
        <w:rPr>
          <w:rFonts w:ascii="Myriad Hebrew" w:hAnsi="Myriad Hebrew" w:cs="Myriad Hebrew"/>
          <w:b/>
          <w:sz w:val="28"/>
        </w:rPr>
      </w:pPr>
    </w:p>
    <w:p w14:paraId="23C9EC33" w14:textId="77777777" w:rsidR="007201CB" w:rsidRPr="00711F52" w:rsidRDefault="007201CB" w:rsidP="007201CB">
      <w:pPr>
        <w:rPr>
          <w:rFonts w:ascii="Myriad Hebrew" w:hAnsi="Myriad Hebrew" w:cs="Myriad Hebrew"/>
          <w:b/>
          <w:sz w:val="28"/>
        </w:rPr>
      </w:pPr>
    </w:p>
    <w:p w14:paraId="147714C1" w14:textId="77777777" w:rsidR="007201CB" w:rsidRPr="00711F52" w:rsidRDefault="007201CB" w:rsidP="007201CB">
      <w:pPr>
        <w:rPr>
          <w:rFonts w:ascii="Myriad Hebrew" w:hAnsi="Myriad Hebrew" w:cs="Myriad Hebrew"/>
          <w:b/>
          <w:sz w:val="28"/>
        </w:rPr>
      </w:pPr>
    </w:p>
    <w:p w14:paraId="3763FABE" w14:textId="77777777" w:rsidR="007201CB" w:rsidRPr="00711F52" w:rsidRDefault="007201CB" w:rsidP="007201CB">
      <w:pPr>
        <w:rPr>
          <w:rFonts w:ascii="Myriad Hebrew" w:hAnsi="Myriad Hebrew" w:cs="Myriad Hebrew"/>
          <w:b/>
          <w:sz w:val="28"/>
        </w:rPr>
      </w:pPr>
    </w:p>
    <w:p w14:paraId="11972192" w14:textId="77777777" w:rsidR="007201CB" w:rsidRPr="00711F52" w:rsidRDefault="007201CB" w:rsidP="007201CB">
      <w:pPr>
        <w:rPr>
          <w:rFonts w:ascii="Myriad Hebrew" w:hAnsi="Myriad Hebrew" w:cs="Myriad Hebrew"/>
          <w:b/>
          <w:sz w:val="28"/>
        </w:rPr>
      </w:pPr>
    </w:p>
    <w:p w14:paraId="641A6640" w14:textId="77777777" w:rsidR="00C33453" w:rsidRPr="00711F52" w:rsidRDefault="00C33453" w:rsidP="00AF0D58">
      <w:pPr>
        <w:pStyle w:val="Caption"/>
        <w:jc w:val="both"/>
        <w:rPr>
          <w:rFonts w:ascii="Myriad Hebrew" w:hAnsi="Myriad Hebrew" w:cs="Myriad Hebrew"/>
        </w:rPr>
      </w:pPr>
    </w:p>
    <w:p w14:paraId="451C2A86" w14:textId="77777777" w:rsidR="00C33453" w:rsidRPr="00711F52" w:rsidRDefault="00C33453" w:rsidP="00AF0D58">
      <w:pPr>
        <w:pStyle w:val="Caption"/>
        <w:jc w:val="both"/>
        <w:rPr>
          <w:rFonts w:ascii="Myriad Hebrew" w:hAnsi="Myriad Hebrew" w:cs="Myriad Hebrew"/>
        </w:rPr>
      </w:pPr>
    </w:p>
    <w:p w14:paraId="3DC67E24" w14:textId="5A2919FD" w:rsidR="00AF0D58" w:rsidRPr="00711F52" w:rsidRDefault="00AF0D58" w:rsidP="00AF0D58">
      <w:pPr>
        <w:pStyle w:val="Caption"/>
        <w:jc w:val="both"/>
        <w:rPr>
          <w:rFonts w:ascii="Myriad Hebrew" w:hAnsi="Myriad Hebrew" w:cs="Myriad Hebrew"/>
          <w:b/>
        </w:rPr>
      </w:pPr>
      <w:r w:rsidRPr="00711F52">
        <w:rPr>
          <w:rFonts w:ascii="Myriad Hebrew" w:hAnsi="Myriad Hebrew" w:cs="Myriad Hebrew"/>
        </w:rPr>
        <w:t xml:space="preserve">Figure </w:t>
      </w:r>
      <w:r w:rsidR="00ED052A" w:rsidRPr="00711F52">
        <w:rPr>
          <w:rFonts w:ascii="Myriad Hebrew" w:hAnsi="Myriad Hebrew" w:cs="Myriad Hebrew"/>
        </w:rPr>
        <w:fldChar w:fldCharType="begin"/>
      </w:r>
      <w:r w:rsidR="00ED052A" w:rsidRPr="00711F52">
        <w:rPr>
          <w:rFonts w:ascii="Myriad Hebrew" w:hAnsi="Myriad Hebrew" w:cs="Myriad Hebrew"/>
        </w:rPr>
        <w:instrText xml:space="preserve"> SEQ Figure \* ARABIC </w:instrText>
      </w:r>
      <w:r w:rsidR="00ED052A" w:rsidRPr="00711F52">
        <w:rPr>
          <w:rFonts w:ascii="Myriad Hebrew" w:hAnsi="Myriad Hebrew" w:cs="Myriad Hebrew"/>
        </w:rPr>
        <w:fldChar w:fldCharType="separate"/>
      </w:r>
      <w:r w:rsidRPr="00711F52">
        <w:rPr>
          <w:rFonts w:ascii="Myriad Hebrew" w:hAnsi="Myriad Hebrew" w:cs="Myriad Hebrew"/>
          <w:noProof/>
        </w:rPr>
        <w:t>2</w:t>
      </w:r>
      <w:r w:rsidR="00ED052A" w:rsidRPr="00711F52">
        <w:rPr>
          <w:rFonts w:ascii="Myriad Hebrew" w:hAnsi="Myriad Hebrew" w:cs="Myriad Hebrew"/>
          <w:noProof/>
        </w:rPr>
        <w:fldChar w:fldCharType="end"/>
      </w:r>
      <w:r w:rsidRPr="00711F52">
        <w:rPr>
          <w:rFonts w:ascii="Myriad Hebrew" w:hAnsi="Myriad Hebrew" w:cs="Myriad Hebrew"/>
        </w:rPr>
        <w:t>: Flowchart of the Community Energy Explorer through various audience members (credit: Kai Okazaki)</w:t>
      </w:r>
    </w:p>
    <w:p w14:paraId="2C5BD5E2" w14:textId="529CCC1F" w:rsidR="006C75E9" w:rsidRPr="00711F52" w:rsidRDefault="001B4EA0">
      <w:pPr>
        <w:rPr>
          <w:rFonts w:ascii="Myriad Hebrew" w:hAnsi="Myriad Hebrew" w:cs="Myriad Hebrew"/>
        </w:rPr>
      </w:pPr>
      <w:r w:rsidRPr="00711F52">
        <w:rPr>
          <w:rFonts w:ascii="Myriad Hebrew" w:hAnsi="Myriad Hebrew" w:cs="Myriad Hebrew"/>
        </w:rPr>
        <w:t xml:space="preserve">In Figure 2, the interviews described who </w:t>
      </w:r>
      <w:r w:rsidR="00283AF5" w:rsidRPr="00711F52">
        <w:rPr>
          <w:rFonts w:ascii="Myriad Hebrew" w:hAnsi="Myriad Hebrew" w:cs="Myriad Hebrew"/>
        </w:rPr>
        <w:t xml:space="preserve">interviewees </w:t>
      </w:r>
      <w:r w:rsidRPr="00711F52">
        <w:rPr>
          <w:rFonts w:ascii="Myriad Hebrew" w:hAnsi="Myriad Hebrew" w:cs="Myriad Hebrew"/>
        </w:rPr>
        <w:t>were working with in their respect</w:t>
      </w:r>
      <w:r w:rsidR="00283AF5" w:rsidRPr="00711F52">
        <w:rPr>
          <w:rFonts w:ascii="Myriad Hebrew" w:hAnsi="Myriad Hebrew" w:cs="Myriad Hebrew"/>
        </w:rPr>
        <w:t>ive</w:t>
      </w:r>
      <w:r w:rsidRPr="00711F52">
        <w:rPr>
          <w:rFonts w:ascii="Myriad Hebrew" w:hAnsi="Myriad Hebrew" w:cs="Myriad Hebrew"/>
        </w:rPr>
        <w:t xml:space="preserve"> roles and who their work influence</w:t>
      </w:r>
      <w:r w:rsidR="00283AF5" w:rsidRPr="00711F52">
        <w:rPr>
          <w:rFonts w:ascii="Myriad Hebrew" w:hAnsi="Myriad Hebrew" w:cs="Myriad Hebrew"/>
        </w:rPr>
        <w:t>d</w:t>
      </w:r>
      <w:r w:rsidRPr="00711F52">
        <w:rPr>
          <w:rFonts w:ascii="Myriad Hebrew" w:hAnsi="Myriad Hebrew" w:cs="Myriad Hebrew"/>
        </w:rPr>
        <w:t>. As a result, many of the energy managers engaged with the website for their own use, but also described their mediated engagement with councilors</w:t>
      </w:r>
      <w:r w:rsidR="00283AF5" w:rsidRPr="00711F52">
        <w:rPr>
          <w:rFonts w:ascii="Myriad Hebrew" w:hAnsi="Myriad Hebrew" w:cs="Myriad Hebrew"/>
        </w:rPr>
        <w:t xml:space="preserve"> &amp; others</w:t>
      </w:r>
      <w:r w:rsidRPr="00711F52">
        <w:rPr>
          <w:rFonts w:ascii="Myriad Hebrew" w:hAnsi="Myriad Hebrew" w:cs="Myriad Hebrew"/>
        </w:rPr>
        <w:t xml:space="preserve">. Planners would also follow a similar pattern </w:t>
      </w:r>
      <w:r w:rsidR="00283AF5" w:rsidRPr="00711F52">
        <w:rPr>
          <w:rFonts w:ascii="Myriad Hebrew" w:hAnsi="Myriad Hebrew" w:cs="Myriad Hebrew"/>
        </w:rPr>
        <w:t xml:space="preserve">of </w:t>
      </w:r>
      <w:r w:rsidRPr="00711F52">
        <w:rPr>
          <w:rFonts w:ascii="Myriad Hebrew" w:hAnsi="Myriad Hebrew" w:cs="Myriad Hebrew"/>
        </w:rPr>
        <w:t xml:space="preserve">indirect engagement, either through energy managers or sustainability-focused. </w:t>
      </w:r>
      <w:r w:rsidR="006C75E9" w:rsidRPr="00711F52">
        <w:rPr>
          <w:rFonts w:ascii="Myriad Hebrew" w:hAnsi="Myriad Hebrew" w:cs="Myriad Hebrew"/>
        </w:rPr>
        <w:t xml:space="preserve">City </w:t>
      </w:r>
      <w:r w:rsidR="00C53650" w:rsidRPr="00711F52">
        <w:rPr>
          <w:rFonts w:ascii="Myriad Hebrew" w:hAnsi="Myriad Hebrew" w:cs="Myriad Hebrew"/>
        </w:rPr>
        <w:t>Councillors</w:t>
      </w:r>
      <w:r w:rsidR="006C75E9" w:rsidRPr="00711F52">
        <w:rPr>
          <w:rFonts w:ascii="Myriad Hebrew" w:hAnsi="Myriad Hebrew" w:cs="Myriad Hebrew"/>
        </w:rPr>
        <w:t xml:space="preserve"> are </w:t>
      </w:r>
      <w:r w:rsidR="00283AF5" w:rsidRPr="00711F52">
        <w:rPr>
          <w:rFonts w:ascii="Myriad Hebrew" w:hAnsi="Myriad Hebrew" w:cs="Myriad Hebrew"/>
        </w:rPr>
        <w:t xml:space="preserve">an </w:t>
      </w:r>
      <w:r w:rsidR="006C75E9" w:rsidRPr="00711F52">
        <w:rPr>
          <w:rFonts w:ascii="Myriad Hebrew" w:hAnsi="Myriad Hebrew" w:cs="Myriad Hebrew"/>
        </w:rPr>
        <w:t xml:space="preserve">important demographic to engage as the </w:t>
      </w:r>
      <w:r w:rsidR="00283AF5" w:rsidRPr="00711F52">
        <w:rPr>
          <w:rFonts w:ascii="Myriad Hebrew" w:hAnsi="Myriad Hebrew" w:cs="Myriad Hebrew"/>
        </w:rPr>
        <w:t xml:space="preserve">ultimate </w:t>
      </w:r>
      <w:r w:rsidR="006C75E9" w:rsidRPr="00711F52">
        <w:rPr>
          <w:rFonts w:ascii="Myriad Hebrew" w:hAnsi="Myriad Hebrew" w:cs="Myriad Hebrew"/>
        </w:rPr>
        <w:t xml:space="preserve">decision-makers for community energy work within their municipalities. </w:t>
      </w:r>
      <w:r w:rsidR="006C75E9" w:rsidRPr="00711F52">
        <w:rPr>
          <w:rFonts w:ascii="Myriad Hebrew" w:hAnsi="Myriad Hebrew" w:cs="Myriad Hebrew"/>
        </w:rPr>
        <w:lastRenderedPageBreak/>
        <w:t xml:space="preserve">The more confidence provided by staff, the better and </w:t>
      </w:r>
      <w:r w:rsidR="00283AF5" w:rsidRPr="00711F52">
        <w:rPr>
          <w:rFonts w:ascii="Myriad Hebrew" w:hAnsi="Myriad Hebrew" w:cs="Myriad Hebrew"/>
        </w:rPr>
        <w:t xml:space="preserve">more </w:t>
      </w:r>
      <w:r w:rsidR="006C75E9" w:rsidRPr="00711F52">
        <w:rPr>
          <w:rFonts w:ascii="Myriad Hebrew" w:hAnsi="Myriad Hebrew" w:cs="Myriad Hebrew"/>
        </w:rPr>
        <w:t xml:space="preserve">informed decisions that can be made by Council. </w:t>
      </w:r>
    </w:p>
    <w:p w14:paraId="71DAFD32" w14:textId="3BFE785A" w:rsidR="007201CB" w:rsidRPr="00711F52" w:rsidRDefault="004468D2" w:rsidP="007201CB">
      <w:pPr>
        <w:jc w:val="center"/>
        <w:rPr>
          <w:rFonts w:ascii="Myriad Hebrew" w:hAnsi="Myriad Hebrew" w:cs="Myriad Hebrew"/>
          <w:b/>
          <w:sz w:val="32"/>
          <w:szCs w:val="32"/>
        </w:rPr>
      </w:pPr>
      <w:r w:rsidRPr="00711F52">
        <w:rPr>
          <w:rFonts w:ascii="Myriad Hebrew" w:hAnsi="Myriad Hebrew" w:cs="Myriad Hebrew"/>
          <w:sz w:val="32"/>
          <w:szCs w:val="32"/>
        </w:rPr>
        <w:t xml:space="preserve">Target </w:t>
      </w:r>
      <w:r w:rsidR="007201CB" w:rsidRPr="00711F52">
        <w:rPr>
          <w:rFonts w:ascii="Myriad Hebrew" w:hAnsi="Myriad Hebrew" w:cs="Myriad Hebrew"/>
          <w:sz w:val="32"/>
          <w:szCs w:val="32"/>
        </w:rPr>
        <w:t>Audience</w:t>
      </w:r>
    </w:p>
    <w:p w14:paraId="09328E4D" w14:textId="77777777" w:rsidR="00264084" w:rsidRPr="00711F52" w:rsidRDefault="00264084" w:rsidP="00264084">
      <w:pPr>
        <w:jc w:val="both"/>
        <w:rPr>
          <w:rFonts w:ascii="Myriad Hebrew" w:hAnsi="Myriad Hebrew" w:cs="Myriad Hebrew"/>
        </w:rPr>
      </w:pPr>
    </w:p>
    <w:p w14:paraId="4449460A" w14:textId="2F2BBD00" w:rsidR="006C75E9" w:rsidRPr="00711F52" w:rsidRDefault="006C75E9" w:rsidP="006C75E9">
      <w:pPr>
        <w:pStyle w:val="Caption"/>
        <w:keepNext/>
        <w:rPr>
          <w:rFonts w:ascii="Myriad Hebrew" w:hAnsi="Myriad Hebrew" w:cs="Myriad Hebrew"/>
        </w:rPr>
      </w:pPr>
      <w:r w:rsidRPr="00711F52">
        <w:rPr>
          <w:rFonts w:ascii="Myriad Hebrew" w:hAnsi="Myriad Hebrew" w:cs="Myriad Hebrew"/>
        </w:rPr>
        <w:t xml:space="preserve">Table </w:t>
      </w:r>
      <w:r w:rsidR="00ED052A" w:rsidRPr="00711F52">
        <w:rPr>
          <w:rFonts w:ascii="Myriad Hebrew" w:hAnsi="Myriad Hebrew" w:cs="Myriad Hebrew"/>
        </w:rPr>
        <w:fldChar w:fldCharType="begin"/>
      </w:r>
      <w:r w:rsidR="00ED052A" w:rsidRPr="00711F52">
        <w:rPr>
          <w:rFonts w:ascii="Myriad Hebrew" w:hAnsi="Myriad Hebrew" w:cs="Myriad Hebrew"/>
        </w:rPr>
        <w:instrText xml:space="preserve"> SEQ Table \* ARABIC </w:instrText>
      </w:r>
      <w:r w:rsidR="00ED052A" w:rsidRPr="00711F52">
        <w:rPr>
          <w:rFonts w:ascii="Myriad Hebrew" w:hAnsi="Myriad Hebrew" w:cs="Myriad Hebrew"/>
        </w:rPr>
        <w:fldChar w:fldCharType="separate"/>
      </w:r>
      <w:r w:rsidRPr="00711F52">
        <w:rPr>
          <w:rFonts w:ascii="Myriad Hebrew" w:hAnsi="Myriad Hebrew" w:cs="Myriad Hebrew"/>
          <w:noProof/>
        </w:rPr>
        <w:t>1</w:t>
      </w:r>
      <w:r w:rsidR="00ED052A" w:rsidRPr="00711F52">
        <w:rPr>
          <w:rFonts w:ascii="Myriad Hebrew" w:hAnsi="Myriad Hebrew" w:cs="Myriad Hebrew"/>
          <w:noProof/>
        </w:rPr>
        <w:fldChar w:fldCharType="end"/>
      </w:r>
      <w:r w:rsidRPr="00711F52">
        <w:rPr>
          <w:rFonts w:ascii="Myriad Hebrew" w:hAnsi="Myriad Hebrew" w:cs="Myriad Hebrew"/>
        </w:rPr>
        <w:t>: Target audience identified through experts and non-experts in community energy content</w:t>
      </w:r>
    </w:p>
    <w:tbl>
      <w:tblPr>
        <w:tblStyle w:val="TableGrid"/>
        <w:tblW w:w="9792" w:type="dxa"/>
        <w:tblBorders>
          <w:left w:val="none" w:sz="0" w:space="0" w:color="auto"/>
          <w:right w:val="none" w:sz="0" w:space="0" w:color="auto"/>
          <w:insideV w:val="none" w:sz="0" w:space="0" w:color="auto"/>
        </w:tblBorders>
        <w:tblLook w:val="04A0" w:firstRow="1" w:lastRow="0" w:firstColumn="1" w:lastColumn="0" w:noHBand="0" w:noVBand="1"/>
      </w:tblPr>
      <w:tblGrid>
        <w:gridCol w:w="1270"/>
        <w:gridCol w:w="4391"/>
        <w:gridCol w:w="4131"/>
      </w:tblGrid>
      <w:tr w:rsidR="00264084" w:rsidRPr="00711F52" w14:paraId="1B4A07FB" w14:textId="77777777" w:rsidTr="007201CB">
        <w:trPr>
          <w:trHeight w:val="490"/>
        </w:trPr>
        <w:tc>
          <w:tcPr>
            <w:tcW w:w="1267" w:type="dxa"/>
          </w:tcPr>
          <w:p w14:paraId="7389C2F6" w14:textId="77777777" w:rsidR="00264084" w:rsidRPr="00711F52" w:rsidRDefault="00264084" w:rsidP="007201CB">
            <w:pPr>
              <w:jc w:val="center"/>
              <w:rPr>
                <w:rFonts w:ascii="Myriad Hebrew" w:hAnsi="Myriad Hebrew" w:cs="Myriad Hebrew"/>
                <w:b/>
              </w:rPr>
            </w:pPr>
            <w:r w:rsidRPr="00711F52">
              <w:rPr>
                <w:rFonts w:ascii="Myriad Hebrew" w:hAnsi="Myriad Hebrew" w:cs="Myriad Hebrew"/>
                <w:b/>
              </w:rPr>
              <w:t>Audience</w:t>
            </w:r>
          </w:p>
        </w:tc>
        <w:tc>
          <w:tcPr>
            <w:tcW w:w="4393" w:type="dxa"/>
          </w:tcPr>
          <w:p w14:paraId="070950E8" w14:textId="0571DFC7" w:rsidR="00264084" w:rsidRPr="00711F52" w:rsidRDefault="00283AF5" w:rsidP="00CC3760">
            <w:pPr>
              <w:jc w:val="center"/>
              <w:rPr>
                <w:rFonts w:ascii="Myriad Hebrew" w:hAnsi="Myriad Hebrew" w:cs="Myriad Hebrew"/>
                <w:b/>
              </w:rPr>
            </w:pPr>
            <w:r w:rsidRPr="00711F52">
              <w:rPr>
                <w:rFonts w:ascii="Myriad Hebrew" w:hAnsi="Myriad Hebrew" w:cs="Myriad Hebrew"/>
                <w:b/>
              </w:rPr>
              <w:t xml:space="preserve">Energy </w:t>
            </w:r>
            <w:r w:rsidR="00264084" w:rsidRPr="00711F52">
              <w:rPr>
                <w:rFonts w:ascii="Myriad Hebrew" w:hAnsi="Myriad Hebrew" w:cs="Myriad Hebrew"/>
                <w:b/>
              </w:rPr>
              <w:t>Experts</w:t>
            </w:r>
          </w:p>
        </w:tc>
        <w:tc>
          <w:tcPr>
            <w:tcW w:w="4132" w:type="dxa"/>
          </w:tcPr>
          <w:p w14:paraId="0B717960" w14:textId="34C85909" w:rsidR="00264084" w:rsidRPr="00711F52" w:rsidRDefault="00283AF5" w:rsidP="00F7023F">
            <w:pPr>
              <w:jc w:val="center"/>
              <w:rPr>
                <w:rFonts w:ascii="Myriad Hebrew" w:hAnsi="Myriad Hebrew" w:cs="Myriad Hebrew"/>
                <w:b/>
              </w:rPr>
            </w:pPr>
            <w:r w:rsidRPr="00711F52">
              <w:rPr>
                <w:rFonts w:ascii="Myriad Hebrew" w:hAnsi="Myriad Hebrew" w:cs="Myriad Hebrew"/>
                <w:b/>
              </w:rPr>
              <w:t xml:space="preserve">Energy </w:t>
            </w:r>
            <w:r w:rsidR="00264084" w:rsidRPr="00711F52">
              <w:rPr>
                <w:rFonts w:ascii="Myriad Hebrew" w:hAnsi="Myriad Hebrew" w:cs="Myriad Hebrew"/>
                <w:b/>
              </w:rPr>
              <w:t>Non-Experts</w:t>
            </w:r>
          </w:p>
        </w:tc>
      </w:tr>
      <w:tr w:rsidR="00264084" w:rsidRPr="00711F52" w14:paraId="10530493" w14:textId="77777777" w:rsidTr="007201CB">
        <w:trPr>
          <w:trHeight w:val="680"/>
        </w:trPr>
        <w:tc>
          <w:tcPr>
            <w:tcW w:w="1267" w:type="dxa"/>
            <w:shd w:val="clear" w:color="auto" w:fill="auto"/>
          </w:tcPr>
          <w:p w14:paraId="0220F331" w14:textId="77777777" w:rsidR="00264084" w:rsidRPr="00711F52" w:rsidRDefault="00264084" w:rsidP="007201CB">
            <w:pPr>
              <w:jc w:val="center"/>
              <w:rPr>
                <w:rFonts w:ascii="Myriad Hebrew" w:hAnsi="Myriad Hebrew" w:cs="Myriad Hebrew"/>
                <w:color w:val="C45911" w:themeColor="accent2" w:themeShade="BF"/>
              </w:rPr>
            </w:pPr>
            <w:r w:rsidRPr="00711F52">
              <w:rPr>
                <w:rFonts w:ascii="Myriad Hebrew" w:hAnsi="Myriad Hebrew" w:cs="Myriad Hebrew"/>
              </w:rPr>
              <w:t>Primary</w:t>
            </w:r>
          </w:p>
        </w:tc>
        <w:tc>
          <w:tcPr>
            <w:tcW w:w="4393" w:type="dxa"/>
          </w:tcPr>
          <w:p w14:paraId="451E4B75" w14:textId="77777777" w:rsidR="00264084" w:rsidRPr="00711F52" w:rsidRDefault="00264084" w:rsidP="00F7023F">
            <w:pPr>
              <w:pStyle w:val="ListParagraph"/>
              <w:numPr>
                <w:ilvl w:val="0"/>
                <w:numId w:val="38"/>
              </w:numPr>
              <w:rPr>
                <w:rFonts w:ascii="Myriad Hebrew" w:hAnsi="Myriad Hebrew" w:cs="Myriad Hebrew"/>
              </w:rPr>
            </w:pPr>
            <w:r w:rsidRPr="00711F52">
              <w:rPr>
                <w:rFonts w:ascii="Myriad Hebrew" w:hAnsi="Myriad Hebrew" w:cs="Myriad Hebrew"/>
              </w:rPr>
              <w:t>Energy Managers, Planners (Sustainability-focused)</w:t>
            </w:r>
          </w:p>
        </w:tc>
        <w:tc>
          <w:tcPr>
            <w:tcW w:w="4132" w:type="dxa"/>
          </w:tcPr>
          <w:p w14:paraId="3641AB3D" w14:textId="6C1819F2" w:rsidR="00264084" w:rsidRPr="00711F52" w:rsidRDefault="00264084" w:rsidP="00F7023F">
            <w:pPr>
              <w:pStyle w:val="ListParagraph"/>
              <w:numPr>
                <w:ilvl w:val="0"/>
                <w:numId w:val="38"/>
              </w:numPr>
              <w:rPr>
                <w:rFonts w:ascii="Myriad Hebrew" w:hAnsi="Myriad Hebrew" w:cs="Myriad Hebrew"/>
              </w:rPr>
            </w:pPr>
            <w:r w:rsidRPr="00711F52">
              <w:rPr>
                <w:rFonts w:ascii="Myriad Hebrew" w:hAnsi="Myriad Hebrew" w:cs="Myriad Hebrew"/>
              </w:rPr>
              <w:t>Planners, Council</w:t>
            </w:r>
            <w:r w:rsidR="00C53650" w:rsidRPr="00711F52">
              <w:rPr>
                <w:rFonts w:ascii="Myriad Hebrew" w:hAnsi="Myriad Hebrew" w:cs="Myriad Hebrew"/>
              </w:rPr>
              <w:t>l</w:t>
            </w:r>
            <w:r w:rsidRPr="00711F52">
              <w:rPr>
                <w:rFonts w:ascii="Myriad Hebrew" w:hAnsi="Myriad Hebrew" w:cs="Myriad Hebrew"/>
              </w:rPr>
              <w:t>ors, Homeowners, Energy Enthusiasts</w:t>
            </w:r>
          </w:p>
        </w:tc>
      </w:tr>
      <w:tr w:rsidR="00264084" w:rsidRPr="00711F52" w14:paraId="1407B969" w14:textId="77777777" w:rsidTr="007201CB">
        <w:trPr>
          <w:trHeight w:val="351"/>
        </w:trPr>
        <w:tc>
          <w:tcPr>
            <w:tcW w:w="1267" w:type="dxa"/>
            <w:shd w:val="clear" w:color="auto" w:fill="auto"/>
          </w:tcPr>
          <w:p w14:paraId="5BE344D5" w14:textId="77777777" w:rsidR="00264084" w:rsidRPr="00711F52" w:rsidRDefault="00264084" w:rsidP="007201CB">
            <w:pPr>
              <w:jc w:val="center"/>
              <w:rPr>
                <w:rFonts w:ascii="Myriad Hebrew" w:hAnsi="Myriad Hebrew" w:cs="Myriad Hebrew"/>
              </w:rPr>
            </w:pPr>
            <w:r w:rsidRPr="00711F52">
              <w:rPr>
                <w:rFonts w:ascii="Myriad Hebrew" w:hAnsi="Myriad Hebrew" w:cs="Myriad Hebrew"/>
              </w:rPr>
              <w:t>Secondary</w:t>
            </w:r>
          </w:p>
        </w:tc>
        <w:tc>
          <w:tcPr>
            <w:tcW w:w="4393" w:type="dxa"/>
          </w:tcPr>
          <w:p w14:paraId="38D47985" w14:textId="77777777" w:rsidR="00264084" w:rsidRPr="00711F52" w:rsidRDefault="00264084" w:rsidP="00F7023F">
            <w:pPr>
              <w:pStyle w:val="ListParagraph"/>
              <w:numPr>
                <w:ilvl w:val="0"/>
                <w:numId w:val="39"/>
              </w:numPr>
              <w:rPr>
                <w:rFonts w:ascii="Myriad Hebrew" w:hAnsi="Myriad Hebrew" w:cs="Myriad Hebrew"/>
              </w:rPr>
            </w:pPr>
            <w:r w:rsidRPr="00711F52">
              <w:rPr>
                <w:rFonts w:ascii="Myriad Hebrew" w:hAnsi="Myriad Hebrew" w:cs="Myriad Hebrew"/>
              </w:rPr>
              <w:t>Developers, Architects, Construction, Real Estate, Engineers, Finance</w:t>
            </w:r>
          </w:p>
        </w:tc>
        <w:tc>
          <w:tcPr>
            <w:tcW w:w="4132" w:type="dxa"/>
          </w:tcPr>
          <w:p w14:paraId="4A46AA7F" w14:textId="77777777" w:rsidR="00264084" w:rsidRPr="00711F52" w:rsidRDefault="00264084" w:rsidP="00F7023F">
            <w:pPr>
              <w:pStyle w:val="ListParagraph"/>
              <w:numPr>
                <w:ilvl w:val="0"/>
                <w:numId w:val="39"/>
              </w:numPr>
              <w:rPr>
                <w:rFonts w:ascii="Myriad Hebrew" w:hAnsi="Myriad Hebrew" w:cs="Myriad Hebrew"/>
              </w:rPr>
            </w:pPr>
            <w:r w:rsidRPr="00711F52">
              <w:rPr>
                <w:rFonts w:ascii="Myriad Hebrew" w:hAnsi="Myriad Hebrew" w:cs="Myriad Hebrew"/>
              </w:rPr>
              <w:t>Teachers, Educators, Building Managers</w:t>
            </w:r>
          </w:p>
        </w:tc>
      </w:tr>
    </w:tbl>
    <w:p w14:paraId="5230880C" w14:textId="77777777" w:rsidR="007201CB" w:rsidRPr="00711F52" w:rsidRDefault="007201CB" w:rsidP="007201CB">
      <w:pPr>
        <w:rPr>
          <w:rFonts w:ascii="Myriad Hebrew" w:hAnsi="Myriad Hebrew" w:cs="Myriad Hebrew"/>
          <w:b/>
          <w:sz w:val="28"/>
        </w:rPr>
      </w:pPr>
    </w:p>
    <w:p w14:paraId="06A32FB6" w14:textId="77777777" w:rsidR="004556B0" w:rsidRPr="00711F52" w:rsidRDefault="00927139" w:rsidP="004556B0">
      <w:pPr>
        <w:rPr>
          <w:rFonts w:ascii="Myriad Hebrew" w:hAnsi="Myriad Hebrew" w:cs="Myriad Hebrew"/>
          <w:sz w:val="28"/>
        </w:rPr>
      </w:pPr>
      <w:r w:rsidRPr="00711F52">
        <w:rPr>
          <w:rFonts w:ascii="Myriad Hebrew" w:hAnsi="Myriad Hebrew" w:cs="Myriad Hebrew"/>
        </w:rPr>
        <w:t xml:space="preserve">Within our primary and secondary audience, there were </w:t>
      </w:r>
      <w:r w:rsidR="00283AF5" w:rsidRPr="00711F52">
        <w:rPr>
          <w:rFonts w:ascii="Myriad Hebrew" w:hAnsi="Myriad Hebrew" w:cs="Myriad Hebrew"/>
        </w:rPr>
        <w:t>both</w:t>
      </w:r>
      <w:r w:rsidRPr="00711F52">
        <w:rPr>
          <w:rFonts w:ascii="Myriad Hebrew" w:hAnsi="Myriad Hebrew" w:cs="Myriad Hebrew"/>
        </w:rPr>
        <w:t xml:space="preserve"> energy experts and non-experts</w:t>
      </w:r>
      <w:r w:rsidR="00283AF5" w:rsidRPr="00711F52">
        <w:rPr>
          <w:rFonts w:ascii="Myriad Hebrew" w:hAnsi="Myriad Hebrew" w:cs="Myriad Hebrew"/>
        </w:rPr>
        <w:t xml:space="preserve"> identified</w:t>
      </w:r>
      <w:r w:rsidRPr="00711F52">
        <w:rPr>
          <w:rFonts w:ascii="Myriad Hebrew" w:hAnsi="Myriad Hebrew" w:cs="Myriad Hebrew"/>
        </w:rPr>
        <w:t xml:space="preserve"> </w:t>
      </w:r>
      <w:r w:rsidR="00283AF5" w:rsidRPr="00711F52">
        <w:rPr>
          <w:rFonts w:ascii="Myriad Hebrew" w:hAnsi="Myriad Hebrew" w:cs="Myriad Hebrew"/>
        </w:rPr>
        <w:t xml:space="preserve">for </w:t>
      </w:r>
      <w:r w:rsidRPr="00711F52">
        <w:rPr>
          <w:rFonts w:ascii="Myriad Hebrew" w:hAnsi="Myriad Hebrew" w:cs="Myriad Hebrew"/>
        </w:rPr>
        <w:t>the interviews (Table 1). Th</w:t>
      </w:r>
      <w:r w:rsidR="0087045C" w:rsidRPr="00711F52">
        <w:rPr>
          <w:rFonts w:ascii="Myriad Hebrew" w:hAnsi="Myriad Hebrew" w:cs="Myriad Hebrew"/>
        </w:rPr>
        <w:t xml:space="preserve">e primary experts included energy managers and planners (energy-related) and their associated (secondary) audience that they work with. The primary non-experts included </w:t>
      </w:r>
      <w:r w:rsidR="00ED052A" w:rsidRPr="00711F52">
        <w:rPr>
          <w:rFonts w:ascii="Myriad Hebrew" w:hAnsi="Myriad Hebrew" w:cs="Myriad Hebrew"/>
        </w:rPr>
        <w:t>planners (non-energy related), C</w:t>
      </w:r>
      <w:r w:rsidR="0087045C" w:rsidRPr="00711F52">
        <w:rPr>
          <w:rFonts w:ascii="Myriad Hebrew" w:hAnsi="Myriad Hebrew" w:cs="Myriad Hebrew"/>
        </w:rPr>
        <w:t>ouncil</w:t>
      </w:r>
      <w:r w:rsidR="00C53650" w:rsidRPr="00711F52">
        <w:rPr>
          <w:rFonts w:ascii="Myriad Hebrew" w:hAnsi="Myriad Hebrew" w:cs="Myriad Hebrew"/>
        </w:rPr>
        <w:t>l</w:t>
      </w:r>
      <w:r w:rsidR="0087045C" w:rsidRPr="00711F52">
        <w:rPr>
          <w:rFonts w:ascii="Myriad Hebrew" w:hAnsi="Myriad Hebrew" w:cs="Myriad Hebrew"/>
        </w:rPr>
        <w:t>ors, homeowners, and energy enthusiasts</w:t>
      </w:r>
      <w:r w:rsidR="00515129" w:rsidRPr="00711F52">
        <w:rPr>
          <w:rFonts w:ascii="Myriad Hebrew" w:hAnsi="Myriad Hebrew" w:cs="Myriad Hebrew"/>
        </w:rPr>
        <w:t>,</w:t>
      </w:r>
      <w:r w:rsidR="0087045C" w:rsidRPr="00711F52">
        <w:rPr>
          <w:rFonts w:ascii="Myriad Hebrew" w:hAnsi="Myriad Hebrew" w:cs="Myriad Hebrew"/>
        </w:rPr>
        <w:t xml:space="preserve"> with a secondary level of teachers, educators, and building managers </w:t>
      </w:r>
      <w:r w:rsidR="00515129" w:rsidRPr="00711F52">
        <w:rPr>
          <w:rFonts w:ascii="Myriad Hebrew" w:hAnsi="Myriad Hebrew" w:cs="Myriad Hebrew"/>
        </w:rPr>
        <w:t xml:space="preserve">as </w:t>
      </w:r>
      <w:r w:rsidR="00C53650" w:rsidRPr="00711F52">
        <w:rPr>
          <w:rFonts w:ascii="Myriad Hebrew" w:hAnsi="Myriad Hebrew" w:cs="Myriad Hebrew"/>
        </w:rPr>
        <w:t xml:space="preserve">potential users and how they can navigate the website. </w:t>
      </w:r>
    </w:p>
    <w:p w14:paraId="2B40A00F" w14:textId="77777777" w:rsidR="004556B0" w:rsidRPr="00711F52" w:rsidRDefault="004556B0" w:rsidP="004556B0">
      <w:pPr>
        <w:rPr>
          <w:rFonts w:ascii="Myriad Hebrew" w:hAnsi="Myriad Hebrew" w:cs="Myriad Hebrew"/>
          <w:sz w:val="28"/>
        </w:rPr>
      </w:pPr>
    </w:p>
    <w:p w14:paraId="7E0C5841" w14:textId="29855ADB" w:rsidR="007D09BF" w:rsidRPr="00711F52" w:rsidRDefault="00E277D7" w:rsidP="00E277D7">
      <w:pPr>
        <w:jc w:val="center"/>
        <w:rPr>
          <w:rFonts w:ascii="Myriad Hebrew" w:hAnsi="Myriad Hebrew" w:cs="Myriad Hebrew"/>
          <w:sz w:val="48"/>
          <w:szCs w:val="28"/>
        </w:rPr>
      </w:pPr>
      <w:r w:rsidRPr="00711F52">
        <w:rPr>
          <w:rFonts w:ascii="Myriad Hebrew" w:hAnsi="Myriad Hebrew" w:cs="Myriad Hebrew"/>
          <w:b/>
          <w:sz w:val="48"/>
          <w:szCs w:val="28"/>
        </w:rPr>
        <w:t>Recommendations</w:t>
      </w:r>
    </w:p>
    <w:p w14:paraId="3AA29ED0" w14:textId="77777777" w:rsidR="007D09BF" w:rsidRPr="00711F52" w:rsidRDefault="007D09BF" w:rsidP="007D09BF">
      <w:pPr>
        <w:jc w:val="both"/>
        <w:rPr>
          <w:rFonts w:ascii="Myriad Hebrew" w:hAnsi="Myriad Hebrew" w:cs="Myriad Hebrew"/>
        </w:rPr>
      </w:pPr>
    </w:p>
    <w:p w14:paraId="4455979B" w14:textId="39135BF0" w:rsidR="00E277D7" w:rsidRPr="00711F52" w:rsidRDefault="00E277D7" w:rsidP="00E277D7">
      <w:pPr>
        <w:jc w:val="center"/>
        <w:rPr>
          <w:rFonts w:ascii="Myriad Hebrew" w:hAnsi="Myriad Hebrew" w:cs="Myriad Hebrew"/>
          <w:sz w:val="32"/>
        </w:rPr>
      </w:pPr>
      <w:r w:rsidRPr="00711F52">
        <w:rPr>
          <w:rFonts w:ascii="Myriad Hebrew" w:hAnsi="Myriad Hebrew" w:cs="Myriad Hebrew"/>
          <w:sz w:val="32"/>
        </w:rPr>
        <w:t>Current CEE Website</w:t>
      </w:r>
    </w:p>
    <w:p w14:paraId="3E8D0DC2" w14:textId="77777777" w:rsidR="00E277D7" w:rsidRPr="00711F52" w:rsidRDefault="00E277D7" w:rsidP="007D09BF">
      <w:pPr>
        <w:jc w:val="both"/>
        <w:rPr>
          <w:rFonts w:ascii="Myriad Hebrew" w:hAnsi="Myriad Hebrew" w:cs="Myriad Hebrew"/>
          <w:b/>
        </w:rPr>
      </w:pPr>
    </w:p>
    <w:p w14:paraId="0BB36C4E" w14:textId="41670DB3" w:rsidR="007D09BF" w:rsidRPr="00711F52" w:rsidRDefault="008E3F53" w:rsidP="007D09BF">
      <w:pPr>
        <w:jc w:val="both"/>
        <w:rPr>
          <w:rFonts w:ascii="Myriad Hebrew" w:hAnsi="Myriad Hebrew" w:cs="Myriad Hebrew"/>
          <w:b/>
        </w:rPr>
      </w:pPr>
      <w:r w:rsidRPr="00711F52">
        <w:rPr>
          <w:rFonts w:ascii="Myriad Hebrew" w:hAnsi="Myriad Hebrew" w:cs="Myriad Hebrew"/>
          <w:b/>
        </w:rPr>
        <w:t>CEE already doing well</w:t>
      </w:r>
      <w:r w:rsidR="007D09BF" w:rsidRPr="00711F52">
        <w:rPr>
          <w:rFonts w:ascii="Myriad Hebrew" w:hAnsi="Myriad Hebrew" w:cs="Myriad Hebrew"/>
          <w:b/>
        </w:rPr>
        <w:t>:</w:t>
      </w:r>
    </w:p>
    <w:p w14:paraId="7D4E9E89" w14:textId="77777777" w:rsidR="007D09BF" w:rsidRPr="00711F52" w:rsidRDefault="007D09BF" w:rsidP="007D09BF">
      <w:pPr>
        <w:jc w:val="both"/>
        <w:rPr>
          <w:rFonts w:ascii="Myriad Hebrew" w:hAnsi="Myriad Hebrew" w:cs="Myriad Hebrew"/>
        </w:rPr>
      </w:pPr>
    </w:p>
    <w:p w14:paraId="4C24E26F" w14:textId="77777777" w:rsidR="007D09BF" w:rsidRPr="00711F52" w:rsidRDefault="007D09BF" w:rsidP="007D09BF">
      <w:pPr>
        <w:pStyle w:val="ListParagraph"/>
        <w:numPr>
          <w:ilvl w:val="0"/>
          <w:numId w:val="44"/>
        </w:numPr>
        <w:jc w:val="both"/>
        <w:rPr>
          <w:rFonts w:ascii="Myriad Hebrew" w:hAnsi="Myriad Hebrew" w:cs="Myriad Hebrew"/>
          <w:b/>
        </w:rPr>
      </w:pPr>
      <w:r w:rsidRPr="00711F52">
        <w:rPr>
          <w:rFonts w:ascii="Myriad Hebrew" w:hAnsi="Myriad Hebrew" w:cs="Myriad Hebrew"/>
        </w:rPr>
        <w:t>Provides good information and visuals for general public and non-expert local government as educational resource (“community energy 101”)</w:t>
      </w:r>
    </w:p>
    <w:p w14:paraId="3E0F8F1F" w14:textId="77777777" w:rsidR="007D09BF" w:rsidRPr="00711F52" w:rsidRDefault="007D09BF" w:rsidP="007D09BF">
      <w:pPr>
        <w:jc w:val="both"/>
        <w:rPr>
          <w:rFonts w:ascii="Myriad Hebrew" w:hAnsi="Myriad Hebrew" w:cs="Myriad Hebrew"/>
          <w:b/>
        </w:rPr>
      </w:pPr>
    </w:p>
    <w:p w14:paraId="75F26715" w14:textId="231A934A" w:rsidR="007D09BF" w:rsidRPr="00711F52" w:rsidRDefault="007D09BF" w:rsidP="007D09BF">
      <w:pPr>
        <w:jc w:val="both"/>
        <w:rPr>
          <w:rFonts w:ascii="Myriad Hebrew" w:hAnsi="Myriad Hebrew" w:cs="Myriad Hebrew"/>
          <w:b/>
        </w:rPr>
      </w:pPr>
      <w:r w:rsidRPr="00711F52">
        <w:rPr>
          <w:rFonts w:ascii="Myriad Hebrew" w:hAnsi="Myriad Hebrew" w:cs="Myriad Hebrew"/>
          <w:b/>
        </w:rPr>
        <w:t>Opportunities</w:t>
      </w:r>
      <w:r w:rsidR="00515129" w:rsidRPr="00711F52">
        <w:rPr>
          <w:rFonts w:ascii="Myriad Hebrew" w:hAnsi="Myriad Hebrew" w:cs="Myriad Hebrew"/>
          <w:b/>
        </w:rPr>
        <w:t xml:space="preserve"> for improvement</w:t>
      </w:r>
      <w:r w:rsidRPr="00711F52">
        <w:rPr>
          <w:rFonts w:ascii="Myriad Hebrew" w:hAnsi="Myriad Hebrew" w:cs="Myriad Hebrew"/>
          <w:b/>
        </w:rPr>
        <w:t>:</w:t>
      </w:r>
    </w:p>
    <w:p w14:paraId="6F699420" w14:textId="77777777" w:rsidR="007D09BF" w:rsidRPr="00711F52" w:rsidRDefault="007D09BF" w:rsidP="007D09BF">
      <w:pPr>
        <w:jc w:val="both"/>
        <w:rPr>
          <w:rFonts w:ascii="Myriad Hebrew" w:hAnsi="Myriad Hebrew" w:cs="Myriad Hebrew"/>
        </w:rPr>
      </w:pPr>
    </w:p>
    <w:p w14:paraId="40648770" w14:textId="2AA23F10" w:rsidR="007D09BF" w:rsidRPr="00711F52" w:rsidRDefault="007D09BF" w:rsidP="007D09BF">
      <w:pPr>
        <w:pStyle w:val="ListParagraph"/>
        <w:numPr>
          <w:ilvl w:val="0"/>
          <w:numId w:val="42"/>
        </w:numPr>
        <w:jc w:val="both"/>
        <w:rPr>
          <w:rFonts w:ascii="Myriad Hebrew" w:hAnsi="Myriad Hebrew" w:cs="Myriad Hebrew"/>
          <w:b/>
        </w:rPr>
      </w:pPr>
      <w:r w:rsidRPr="00711F52">
        <w:rPr>
          <w:rFonts w:ascii="Myriad Hebrew" w:hAnsi="Myriad Hebrew" w:cs="Myriad Hebrew"/>
        </w:rPr>
        <w:t xml:space="preserve">If CEE </w:t>
      </w:r>
      <w:r w:rsidR="00515129" w:rsidRPr="00711F52">
        <w:rPr>
          <w:rFonts w:ascii="Myriad Hebrew" w:hAnsi="Myriad Hebrew" w:cs="Myriad Hebrew"/>
        </w:rPr>
        <w:t xml:space="preserve">is to receive </w:t>
      </w:r>
      <w:r w:rsidRPr="00711F52">
        <w:rPr>
          <w:rFonts w:ascii="Myriad Hebrew" w:hAnsi="Myriad Hebrew" w:cs="Myriad Hebrew"/>
        </w:rPr>
        <w:t xml:space="preserve">more engagement and use from energy managers, decision-makers, etc. to use for </w:t>
      </w:r>
      <w:r w:rsidR="00ED052A" w:rsidRPr="00711F52">
        <w:rPr>
          <w:rFonts w:ascii="Myriad Hebrew" w:hAnsi="Myriad Hebrew" w:cs="Myriad Hebrew"/>
        </w:rPr>
        <w:t>informing</w:t>
      </w:r>
      <w:r w:rsidRPr="00711F52">
        <w:rPr>
          <w:rFonts w:ascii="Myriad Hebrew" w:hAnsi="Myriad Hebrew" w:cs="Myriad Hebrew"/>
        </w:rPr>
        <w:t xml:space="preserve"> local government policies, then the website needs to provide more content relating to the “experts”</w:t>
      </w:r>
    </w:p>
    <w:p w14:paraId="6BAC983F" w14:textId="741BA76B" w:rsidR="007D09BF" w:rsidRPr="00711F52" w:rsidRDefault="007D09BF" w:rsidP="007D09BF">
      <w:pPr>
        <w:pStyle w:val="ListParagraph"/>
        <w:numPr>
          <w:ilvl w:val="0"/>
          <w:numId w:val="42"/>
        </w:numPr>
        <w:jc w:val="both"/>
        <w:rPr>
          <w:rFonts w:ascii="Myriad Hebrew" w:hAnsi="Myriad Hebrew" w:cs="Myriad Hebrew"/>
          <w:b/>
        </w:rPr>
      </w:pPr>
      <w:r w:rsidRPr="00711F52">
        <w:rPr>
          <w:rFonts w:ascii="Myriad Hebrew" w:hAnsi="Myriad Hebrew" w:cs="Myriad Hebrew"/>
        </w:rPr>
        <w:t xml:space="preserve">Add </w:t>
      </w:r>
      <w:r w:rsidR="00515129" w:rsidRPr="00711F52">
        <w:rPr>
          <w:rFonts w:ascii="Myriad Hebrew" w:hAnsi="Myriad Hebrew" w:cs="Myriad Hebrew"/>
        </w:rPr>
        <w:t>specific ways to use the data</w:t>
      </w:r>
      <w:r w:rsidRPr="00711F52">
        <w:rPr>
          <w:rFonts w:ascii="Myriad Hebrew" w:hAnsi="Myriad Hebrew" w:cs="Myriad Hebrew"/>
        </w:rPr>
        <w:t xml:space="preserve"> (how do you go from start to finish?); Define the</w:t>
      </w:r>
      <w:r w:rsidR="00515129" w:rsidRPr="00711F52">
        <w:rPr>
          <w:rFonts w:ascii="Myriad Hebrew" w:hAnsi="Myriad Hebrew" w:cs="Myriad Hebrew"/>
        </w:rPr>
        <w:t xml:space="preserve"> user’s</w:t>
      </w:r>
      <w:r w:rsidRPr="00711F52">
        <w:rPr>
          <w:rFonts w:ascii="Myriad Hebrew" w:hAnsi="Myriad Hebrew" w:cs="Myriad Hebrew"/>
        </w:rPr>
        <w:t xml:space="preserve"> process </w:t>
      </w:r>
    </w:p>
    <w:p w14:paraId="57598A71" w14:textId="510DE745" w:rsidR="007D09BF" w:rsidRPr="00711F52" w:rsidRDefault="007D09BF" w:rsidP="007D09BF">
      <w:pPr>
        <w:pStyle w:val="ListParagraph"/>
        <w:numPr>
          <w:ilvl w:val="0"/>
          <w:numId w:val="42"/>
        </w:numPr>
        <w:jc w:val="both"/>
        <w:rPr>
          <w:rFonts w:ascii="Myriad Hebrew" w:hAnsi="Myriad Hebrew" w:cs="Myriad Hebrew"/>
          <w:b/>
        </w:rPr>
      </w:pPr>
      <w:r w:rsidRPr="00711F52">
        <w:rPr>
          <w:rFonts w:ascii="Myriad Hebrew" w:hAnsi="Myriad Hebrew" w:cs="Myriad Hebrew"/>
        </w:rPr>
        <w:t>Offer tools, programs, and resources for audience members to use in their communities (</w:t>
      </w:r>
      <w:r w:rsidR="00515129" w:rsidRPr="00711F52">
        <w:rPr>
          <w:rFonts w:ascii="Myriad Hebrew" w:hAnsi="Myriad Hebrew" w:cs="Myriad Hebrew"/>
        </w:rPr>
        <w:t xml:space="preserve">for CEE to </w:t>
      </w:r>
      <w:r w:rsidRPr="00711F52">
        <w:rPr>
          <w:rFonts w:ascii="Myriad Hebrew" w:hAnsi="Myriad Hebrew" w:cs="Myriad Hebrew"/>
        </w:rPr>
        <w:t>potentially become a hub)</w:t>
      </w:r>
    </w:p>
    <w:p w14:paraId="2120FE13" w14:textId="63F2A0D1" w:rsidR="007D09BF" w:rsidRPr="00711F52" w:rsidRDefault="007D09BF" w:rsidP="007D09BF">
      <w:pPr>
        <w:pStyle w:val="ListParagraph"/>
        <w:numPr>
          <w:ilvl w:val="0"/>
          <w:numId w:val="42"/>
        </w:numPr>
        <w:jc w:val="both"/>
        <w:rPr>
          <w:rFonts w:ascii="Myriad Hebrew" w:hAnsi="Myriad Hebrew" w:cs="Myriad Hebrew"/>
          <w:b/>
        </w:rPr>
      </w:pPr>
      <w:r w:rsidRPr="00711F52">
        <w:rPr>
          <w:rFonts w:ascii="Myriad Hebrew" w:hAnsi="Myriad Hebrew" w:cs="Myriad Hebrew"/>
        </w:rPr>
        <w:t>Engage in ways that will keep people coming back to the website</w:t>
      </w:r>
      <w:r w:rsidR="00515129" w:rsidRPr="00711F52">
        <w:rPr>
          <w:rFonts w:ascii="Myriad Hebrew" w:hAnsi="Myriad Hebrew" w:cs="Myriad Hebrew"/>
        </w:rPr>
        <w:t xml:space="preserve"> over the long-term</w:t>
      </w:r>
      <w:r w:rsidRPr="00711F52">
        <w:rPr>
          <w:rFonts w:ascii="Myriad Hebrew" w:hAnsi="Myriad Hebrew" w:cs="Myriad Hebrew"/>
        </w:rPr>
        <w:t xml:space="preserve"> (</w:t>
      </w:r>
      <w:r w:rsidR="00515129" w:rsidRPr="00711F52">
        <w:rPr>
          <w:rFonts w:ascii="Myriad Hebrew" w:hAnsi="Myriad Hebrew" w:cs="Myriad Hebrew"/>
        </w:rPr>
        <w:t xml:space="preserve">e.g. </w:t>
      </w:r>
      <w:r w:rsidRPr="00711F52">
        <w:rPr>
          <w:rFonts w:ascii="Myriad Hebrew" w:hAnsi="Myriad Hebrew" w:cs="Myriad Hebrew"/>
        </w:rPr>
        <w:t xml:space="preserve"> social media plan, newsfeed, email directory, new content, forum, tied hashtag (#) etc.)</w:t>
      </w:r>
    </w:p>
    <w:p w14:paraId="09BFDD65" w14:textId="77777777" w:rsidR="007D09BF" w:rsidRPr="00711F52" w:rsidRDefault="007D09BF" w:rsidP="007D09BF">
      <w:pPr>
        <w:jc w:val="both"/>
        <w:rPr>
          <w:rFonts w:ascii="Myriad Hebrew" w:hAnsi="Myriad Hebrew" w:cs="Myriad Hebrew"/>
          <w:b/>
        </w:rPr>
      </w:pPr>
    </w:p>
    <w:p w14:paraId="209D31E7" w14:textId="780141CF" w:rsidR="007D09BF" w:rsidRPr="00711F52" w:rsidRDefault="006D5A4E" w:rsidP="007D09BF">
      <w:pPr>
        <w:jc w:val="center"/>
        <w:rPr>
          <w:rFonts w:ascii="Myriad Hebrew" w:hAnsi="Myriad Hebrew" w:cs="Myriad Hebrew"/>
          <w:sz w:val="32"/>
        </w:rPr>
      </w:pPr>
      <w:r w:rsidRPr="00711F52">
        <w:rPr>
          <w:rFonts w:ascii="Myriad Hebrew" w:hAnsi="Myriad Hebrew" w:cs="Myriad Hebrew"/>
          <w:sz w:val="32"/>
        </w:rPr>
        <w:t>Action Items</w:t>
      </w:r>
    </w:p>
    <w:p w14:paraId="499025F6" w14:textId="77777777" w:rsidR="007D09BF" w:rsidRPr="00711F52" w:rsidRDefault="007D09BF" w:rsidP="007D09BF">
      <w:pPr>
        <w:jc w:val="both"/>
        <w:rPr>
          <w:rFonts w:ascii="Myriad Hebrew" w:hAnsi="Myriad Hebrew" w:cs="Myriad Hebrew"/>
          <w:b/>
        </w:rPr>
      </w:pPr>
    </w:p>
    <w:p w14:paraId="3A0D2D4D" w14:textId="4332E7CB" w:rsidR="007D09BF" w:rsidRPr="00711F52" w:rsidRDefault="007D09BF" w:rsidP="007D09BF">
      <w:pPr>
        <w:pStyle w:val="ListParagraph"/>
        <w:numPr>
          <w:ilvl w:val="0"/>
          <w:numId w:val="41"/>
        </w:numPr>
        <w:jc w:val="both"/>
        <w:rPr>
          <w:rFonts w:ascii="Myriad Hebrew" w:hAnsi="Myriad Hebrew" w:cs="Myriad Hebrew"/>
          <w:b/>
        </w:rPr>
      </w:pPr>
      <w:r w:rsidRPr="00711F52">
        <w:rPr>
          <w:rFonts w:ascii="Myriad Hebrew" w:hAnsi="Myriad Hebrew" w:cs="Myriad Hebrew"/>
        </w:rPr>
        <w:lastRenderedPageBreak/>
        <w:t>Redesigning the website to consider experts</w:t>
      </w:r>
      <w:r w:rsidR="00515129" w:rsidRPr="00711F52">
        <w:rPr>
          <w:rFonts w:ascii="Myriad Hebrew" w:hAnsi="Myriad Hebrew" w:cs="Myriad Hebrew"/>
        </w:rPr>
        <w:t>’</w:t>
      </w:r>
      <w:r w:rsidRPr="00711F52">
        <w:rPr>
          <w:rFonts w:ascii="Myriad Hebrew" w:hAnsi="Myriad Hebrew" w:cs="Myriad Hebrew"/>
        </w:rPr>
        <w:t xml:space="preserve"> and non-experts</w:t>
      </w:r>
      <w:r w:rsidR="00515129" w:rsidRPr="00711F52">
        <w:rPr>
          <w:rFonts w:ascii="Myriad Hebrew" w:hAnsi="Myriad Hebrew" w:cs="Myriad Hebrew"/>
        </w:rPr>
        <w:t>’</w:t>
      </w:r>
      <w:r w:rsidRPr="00711F52">
        <w:rPr>
          <w:rFonts w:ascii="Myriad Hebrew" w:hAnsi="Myriad Hebrew" w:cs="Myriad Hebrew"/>
        </w:rPr>
        <w:t xml:space="preserve"> </w:t>
      </w:r>
      <w:r w:rsidR="00ED052A" w:rsidRPr="00711F52">
        <w:rPr>
          <w:rFonts w:ascii="Myriad Hebrew" w:hAnsi="Myriad Hebrew" w:cs="Myriad Hebrew"/>
        </w:rPr>
        <w:t>p</w:t>
      </w:r>
      <w:r w:rsidR="00515129" w:rsidRPr="00711F52">
        <w:rPr>
          <w:rFonts w:ascii="Myriad Hebrew" w:hAnsi="Myriad Hebrew" w:cs="Myriad Hebrew"/>
        </w:rPr>
        <w:t>referred</w:t>
      </w:r>
      <w:r w:rsidRPr="00711F52">
        <w:rPr>
          <w:rFonts w:ascii="Myriad Hebrew" w:hAnsi="Myriad Hebrew" w:cs="Myriad Hebrew"/>
        </w:rPr>
        <w:t xml:space="preserve"> format</w:t>
      </w:r>
      <w:r w:rsidR="00515129" w:rsidRPr="00711F52">
        <w:rPr>
          <w:rFonts w:ascii="Myriad Hebrew" w:hAnsi="Myriad Hebrew" w:cs="Myriad Hebrew"/>
        </w:rPr>
        <w:t>s</w:t>
      </w:r>
    </w:p>
    <w:p w14:paraId="268FC222" w14:textId="12F32188" w:rsidR="007D09BF" w:rsidRPr="00711F52" w:rsidRDefault="007D09BF" w:rsidP="007D09BF">
      <w:pPr>
        <w:pStyle w:val="ListParagraph"/>
        <w:numPr>
          <w:ilvl w:val="0"/>
          <w:numId w:val="41"/>
        </w:numPr>
        <w:jc w:val="both"/>
        <w:rPr>
          <w:rFonts w:ascii="Myriad Hebrew" w:hAnsi="Myriad Hebrew" w:cs="Myriad Hebrew"/>
          <w:b/>
        </w:rPr>
      </w:pPr>
      <w:r w:rsidRPr="00711F52">
        <w:rPr>
          <w:rFonts w:ascii="Myriad Hebrew" w:hAnsi="Myriad Hebrew" w:cs="Myriad Hebrew"/>
        </w:rPr>
        <w:t xml:space="preserve">Restructure the website for easier user interactions </w:t>
      </w:r>
    </w:p>
    <w:p w14:paraId="7417600D" w14:textId="6E0A6234" w:rsidR="007D09BF" w:rsidRPr="00711F52" w:rsidRDefault="007D09BF" w:rsidP="007D09BF">
      <w:pPr>
        <w:pStyle w:val="ListParagraph"/>
        <w:numPr>
          <w:ilvl w:val="0"/>
          <w:numId w:val="41"/>
        </w:numPr>
        <w:jc w:val="both"/>
        <w:rPr>
          <w:rFonts w:ascii="Myriad Hebrew" w:hAnsi="Myriad Hebrew" w:cs="Myriad Hebrew"/>
          <w:b/>
        </w:rPr>
      </w:pPr>
      <w:r w:rsidRPr="00711F52">
        <w:rPr>
          <w:rFonts w:ascii="Myriad Hebrew" w:hAnsi="Myriad Hebrew" w:cs="Myriad Hebrew"/>
        </w:rPr>
        <w:t xml:space="preserve">Clearly identifying on website what people are able to take away from </w:t>
      </w:r>
      <w:r w:rsidR="00515129" w:rsidRPr="00711F52">
        <w:rPr>
          <w:rFonts w:ascii="Myriad Hebrew" w:hAnsi="Myriad Hebrew" w:cs="Myriad Hebrew"/>
        </w:rPr>
        <w:t>it</w:t>
      </w:r>
    </w:p>
    <w:p w14:paraId="3FCCBA6C" w14:textId="50C6C872" w:rsidR="007D09BF" w:rsidRPr="00711F52" w:rsidRDefault="007D09BF" w:rsidP="007D09BF">
      <w:pPr>
        <w:pStyle w:val="ListParagraph"/>
        <w:numPr>
          <w:ilvl w:val="1"/>
          <w:numId w:val="41"/>
        </w:numPr>
        <w:jc w:val="both"/>
        <w:rPr>
          <w:rFonts w:ascii="Myriad Hebrew" w:hAnsi="Myriad Hebrew" w:cs="Myriad Hebrew"/>
          <w:b/>
        </w:rPr>
      </w:pPr>
      <w:r w:rsidRPr="00711F52">
        <w:rPr>
          <w:rFonts w:ascii="Myriad Hebrew" w:hAnsi="Myriad Hebrew" w:cs="Myriad Hebrew"/>
        </w:rPr>
        <w:t>Experts with content and information about their surrounding municipalities (</w:t>
      </w:r>
      <w:r w:rsidR="00515129" w:rsidRPr="00711F52">
        <w:rPr>
          <w:rFonts w:ascii="Myriad Hebrew" w:hAnsi="Myriad Hebrew" w:cs="Myriad Hebrew"/>
        </w:rPr>
        <w:t>e</w:t>
      </w:r>
      <w:r w:rsidRPr="00711F52">
        <w:rPr>
          <w:rFonts w:ascii="Myriad Hebrew" w:hAnsi="Myriad Hebrew" w:cs="Myriad Hebrew"/>
        </w:rPr>
        <w:t>.</w:t>
      </w:r>
      <w:r w:rsidR="00515129" w:rsidRPr="00711F52">
        <w:rPr>
          <w:rFonts w:ascii="Myriad Hebrew" w:hAnsi="Myriad Hebrew" w:cs="Myriad Hebrew"/>
        </w:rPr>
        <w:t>g</w:t>
      </w:r>
      <w:r w:rsidRPr="00711F52">
        <w:rPr>
          <w:rFonts w:ascii="Myriad Hebrew" w:hAnsi="Myriad Hebrew" w:cs="Myriad Hebrew"/>
        </w:rPr>
        <w:t>. links to CEEP-related reports, policies, plans, etc.)</w:t>
      </w:r>
    </w:p>
    <w:p w14:paraId="2C18AA10" w14:textId="232C4303" w:rsidR="007D09BF" w:rsidRPr="00711F52" w:rsidRDefault="007D09BF" w:rsidP="007D09BF">
      <w:pPr>
        <w:pStyle w:val="ListParagraph"/>
        <w:numPr>
          <w:ilvl w:val="1"/>
          <w:numId w:val="41"/>
        </w:numPr>
        <w:jc w:val="both"/>
        <w:rPr>
          <w:rFonts w:ascii="Myriad Hebrew" w:hAnsi="Myriad Hebrew" w:cs="Myriad Hebrew"/>
          <w:b/>
        </w:rPr>
      </w:pPr>
      <w:r w:rsidRPr="00711F52">
        <w:rPr>
          <w:rFonts w:ascii="Myriad Hebrew" w:hAnsi="Myriad Hebrew" w:cs="Myriad Hebrew"/>
        </w:rPr>
        <w:t>Non-experts with resource and guides about their actions towards community energy (i.e. teachers guide, neighbourhood coolkit, etc.)</w:t>
      </w:r>
      <w:r w:rsidR="004556B0" w:rsidRPr="00711F52">
        <w:rPr>
          <w:rStyle w:val="FootnoteReference"/>
          <w:rFonts w:ascii="Myriad Hebrew" w:hAnsi="Myriad Hebrew" w:cs="Myriad Hebrew"/>
        </w:rPr>
        <w:footnoteReference w:id="1"/>
      </w:r>
    </w:p>
    <w:p w14:paraId="4940DFB5" w14:textId="77777777" w:rsidR="007D09BF" w:rsidRPr="00711F52" w:rsidRDefault="007D09BF" w:rsidP="007D09BF">
      <w:pPr>
        <w:pStyle w:val="ListParagraph"/>
        <w:numPr>
          <w:ilvl w:val="0"/>
          <w:numId w:val="41"/>
        </w:numPr>
        <w:jc w:val="both"/>
        <w:rPr>
          <w:rFonts w:ascii="Myriad Hebrew" w:hAnsi="Myriad Hebrew" w:cs="Myriad Hebrew"/>
          <w:b/>
        </w:rPr>
      </w:pPr>
      <w:r w:rsidRPr="00711F52">
        <w:rPr>
          <w:rFonts w:ascii="Myriad Hebrew" w:hAnsi="Myriad Hebrew" w:cs="Myriad Hebrew"/>
        </w:rPr>
        <w:t xml:space="preserve">Adding more case studies as examples that can be done in any municipality </w:t>
      </w:r>
    </w:p>
    <w:p w14:paraId="58D30FEC" w14:textId="77777777" w:rsidR="007D09BF" w:rsidRPr="00711F52" w:rsidRDefault="007D09BF" w:rsidP="007D09BF">
      <w:pPr>
        <w:pStyle w:val="ListParagraph"/>
        <w:numPr>
          <w:ilvl w:val="0"/>
          <w:numId w:val="41"/>
        </w:numPr>
        <w:jc w:val="both"/>
        <w:rPr>
          <w:rFonts w:ascii="Myriad Hebrew" w:hAnsi="Myriad Hebrew" w:cs="Myriad Hebrew"/>
          <w:b/>
        </w:rPr>
      </w:pPr>
      <w:r w:rsidRPr="00711F52">
        <w:rPr>
          <w:rFonts w:ascii="Myriad Hebrew" w:hAnsi="Myriad Hebrew" w:cs="Myriad Hebrew"/>
        </w:rPr>
        <w:t>Defining the scope of the energy maps to alleviate any ambiguity or confusion</w:t>
      </w:r>
    </w:p>
    <w:p w14:paraId="3416C387" w14:textId="3A19A815" w:rsidR="007D09BF" w:rsidRPr="00711F52" w:rsidRDefault="007D09BF" w:rsidP="007D09BF">
      <w:pPr>
        <w:pStyle w:val="ListParagraph"/>
        <w:numPr>
          <w:ilvl w:val="0"/>
          <w:numId w:val="41"/>
        </w:numPr>
        <w:jc w:val="both"/>
        <w:rPr>
          <w:rFonts w:ascii="Myriad Hebrew" w:hAnsi="Myriad Hebrew" w:cs="Myriad Hebrew"/>
          <w:b/>
        </w:rPr>
      </w:pPr>
      <w:r w:rsidRPr="00711F52">
        <w:rPr>
          <w:rFonts w:ascii="Myriad Hebrew" w:hAnsi="Myriad Hebrew" w:cs="Myriad Hebrew"/>
        </w:rPr>
        <w:t xml:space="preserve">Aim to be the “Community Energy” </w:t>
      </w:r>
      <w:r w:rsidR="00515129" w:rsidRPr="00711F52">
        <w:rPr>
          <w:rFonts w:ascii="Myriad Hebrew" w:hAnsi="Myriad Hebrew" w:cs="Myriad Hebrew"/>
        </w:rPr>
        <w:t xml:space="preserve">Information </w:t>
      </w:r>
      <w:r w:rsidRPr="00711F52">
        <w:rPr>
          <w:rFonts w:ascii="Myriad Hebrew" w:hAnsi="Myriad Hebrew" w:cs="Myriad Hebrew"/>
        </w:rPr>
        <w:t>Hub for Metro Vancouver</w:t>
      </w:r>
      <w:r w:rsidR="004556B0" w:rsidRPr="00711F52">
        <w:rPr>
          <w:rStyle w:val="FootnoteReference"/>
          <w:rFonts w:ascii="Myriad Hebrew" w:hAnsi="Myriad Hebrew" w:cs="Myriad Hebrew"/>
        </w:rPr>
        <w:footnoteReference w:id="2"/>
      </w:r>
    </w:p>
    <w:p w14:paraId="6857D002" w14:textId="77777777" w:rsidR="007D09BF" w:rsidRPr="00711F52" w:rsidRDefault="007D09BF" w:rsidP="007D09BF">
      <w:pPr>
        <w:pStyle w:val="ListParagraph"/>
        <w:numPr>
          <w:ilvl w:val="1"/>
          <w:numId w:val="41"/>
        </w:numPr>
        <w:jc w:val="both"/>
        <w:rPr>
          <w:rFonts w:ascii="Myriad Hebrew" w:hAnsi="Myriad Hebrew" w:cs="Myriad Hebrew"/>
          <w:b/>
        </w:rPr>
      </w:pPr>
      <w:r w:rsidRPr="00711F52">
        <w:rPr>
          <w:rFonts w:ascii="Myriad Hebrew" w:hAnsi="Myriad Hebrew" w:cs="Myriad Hebrew"/>
        </w:rPr>
        <w:t xml:space="preserve">Downloadable graphics? </w:t>
      </w:r>
    </w:p>
    <w:p w14:paraId="0BD3BEE3" w14:textId="77777777" w:rsidR="007D09BF" w:rsidRPr="00711F52" w:rsidRDefault="007D09BF" w:rsidP="007D09BF">
      <w:pPr>
        <w:pStyle w:val="ListParagraph"/>
        <w:numPr>
          <w:ilvl w:val="1"/>
          <w:numId w:val="41"/>
        </w:numPr>
        <w:jc w:val="both"/>
        <w:rPr>
          <w:rFonts w:ascii="Myriad Hebrew" w:hAnsi="Myriad Hebrew" w:cs="Myriad Hebrew"/>
          <w:b/>
        </w:rPr>
      </w:pPr>
      <w:r w:rsidRPr="00711F52">
        <w:rPr>
          <w:rFonts w:ascii="Myriad Hebrew" w:hAnsi="Myriad Hebrew" w:cs="Myriad Hebrew"/>
        </w:rPr>
        <w:t xml:space="preserve">Media presence (needing further discussion) </w:t>
      </w:r>
    </w:p>
    <w:p w14:paraId="554EBBFE" w14:textId="43CDFE15" w:rsidR="007D09BF" w:rsidRPr="00711F52" w:rsidRDefault="004556B0" w:rsidP="007D09BF">
      <w:pPr>
        <w:pStyle w:val="ListParagraph"/>
        <w:numPr>
          <w:ilvl w:val="0"/>
          <w:numId w:val="41"/>
        </w:numPr>
        <w:jc w:val="both"/>
        <w:rPr>
          <w:rFonts w:ascii="Myriad Hebrew" w:hAnsi="Myriad Hebrew" w:cs="Myriad Hebrew"/>
          <w:b/>
        </w:rPr>
      </w:pPr>
      <w:r w:rsidRPr="00711F52">
        <w:rPr>
          <w:rFonts w:ascii="Myriad Hebrew" w:hAnsi="Myriad Hebrew" w:cs="Myriad Hebrew"/>
        </w:rPr>
        <w:t>Identifying</w:t>
      </w:r>
      <w:r w:rsidR="007D09BF" w:rsidRPr="00711F52">
        <w:rPr>
          <w:rFonts w:ascii="Myriad Hebrew" w:hAnsi="Myriad Hebrew" w:cs="Myriad Hebrew"/>
        </w:rPr>
        <w:t xml:space="preserve"> the list of specific </w:t>
      </w:r>
      <w:proofErr w:type="gramStart"/>
      <w:r w:rsidR="007D09BF" w:rsidRPr="00711F52">
        <w:rPr>
          <w:rFonts w:ascii="Myriad Hebrew" w:hAnsi="Myriad Hebrew" w:cs="Myriad Hebrew"/>
        </w:rPr>
        <w:t>things</w:t>
      </w:r>
      <w:proofErr w:type="gramEnd"/>
      <w:r w:rsidR="007D09BF" w:rsidRPr="00711F52">
        <w:rPr>
          <w:rFonts w:ascii="Myriad Hebrew" w:hAnsi="Myriad Hebrew" w:cs="Myriad Hebrew"/>
        </w:rPr>
        <w:t xml:space="preserve"> they told us to fix in existing CEE (what to keep/liked/fix/change/remove)</w:t>
      </w:r>
    </w:p>
    <w:p w14:paraId="24E06BBD" w14:textId="35398AD2" w:rsidR="004556B0" w:rsidRPr="00711F52" w:rsidRDefault="004556B0">
      <w:pPr>
        <w:rPr>
          <w:rFonts w:ascii="Myriad Hebrew" w:hAnsi="Myriad Hebrew" w:cs="Myriad Hebrew"/>
          <w:sz w:val="32"/>
        </w:rPr>
      </w:pPr>
    </w:p>
    <w:p w14:paraId="2B8ADAF1" w14:textId="44CA6DBB" w:rsidR="007D09BF" w:rsidRPr="00711F52" w:rsidRDefault="007D09BF" w:rsidP="007D09BF">
      <w:pPr>
        <w:jc w:val="center"/>
        <w:rPr>
          <w:rFonts w:ascii="Myriad Hebrew" w:hAnsi="Myriad Hebrew" w:cs="Myriad Hebrew"/>
          <w:sz w:val="32"/>
        </w:rPr>
      </w:pPr>
      <w:r w:rsidRPr="00711F52">
        <w:rPr>
          <w:rFonts w:ascii="Myriad Hebrew" w:hAnsi="Myriad Hebrew" w:cs="Myriad Hebrew"/>
          <w:sz w:val="32"/>
        </w:rPr>
        <w:t>Other Items</w:t>
      </w:r>
      <w:r w:rsidR="00515129" w:rsidRPr="00711F52">
        <w:rPr>
          <w:rFonts w:ascii="Myriad Hebrew" w:hAnsi="Myriad Hebrew" w:cs="Myriad Hebrew"/>
          <w:sz w:val="32"/>
        </w:rPr>
        <w:t xml:space="preserve"> raised</w:t>
      </w:r>
    </w:p>
    <w:p w14:paraId="08FE140A" w14:textId="77777777" w:rsidR="007D09BF" w:rsidRPr="00711F52" w:rsidRDefault="007D09BF" w:rsidP="007D09BF">
      <w:pPr>
        <w:jc w:val="both"/>
        <w:rPr>
          <w:rFonts w:ascii="Myriad Hebrew" w:hAnsi="Myriad Hebrew" w:cs="Myriad Hebrew"/>
          <w:b/>
        </w:rPr>
      </w:pPr>
    </w:p>
    <w:p w14:paraId="165377DC" w14:textId="50994145" w:rsidR="007D09BF" w:rsidRPr="00711F52" w:rsidRDefault="00515129" w:rsidP="007D09BF">
      <w:pPr>
        <w:pStyle w:val="ListParagraph"/>
        <w:numPr>
          <w:ilvl w:val="0"/>
          <w:numId w:val="45"/>
        </w:numPr>
        <w:rPr>
          <w:rFonts w:ascii="Myriad Hebrew" w:hAnsi="Myriad Hebrew" w:cs="Myriad Hebrew"/>
          <w:b/>
        </w:rPr>
      </w:pPr>
      <w:r w:rsidRPr="00711F52">
        <w:rPr>
          <w:rFonts w:ascii="Myriad Hebrew" w:hAnsi="Myriad Hebrew" w:cs="Myriad Hebrew"/>
        </w:rPr>
        <w:t xml:space="preserve">Long-term hosting and </w:t>
      </w:r>
      <w:r w:rsidR="007D09BF" w:rsidRPr="00711F52">
        <w:rPr>
          <w:rFonts w:ascii="Myriad Hebrew" w:hAnsi="Myriad Hebrew" w:cs="Myriad Hebrew"/>
        </w:rPr>
        <w:t xml:space="preserve">CALP’s role after the project is completed? </w:t>
      </w:r>
    </w:p>
    <w:p w14:paraId="7FB43362" w14:textId="77777777" w:rsidR="005A434A" w:rsidRPr="00711F52" w:rsidRDefault="007D09BF" w:rsidP="00515129">
      <w:pPr>
        <w:pStyle w:val="ListParagraph"/>
        <w:numPr>
          <w:ilvl w:val="0"/>
          <w:numId w:val="45"/>
        </w:numPr>
        <w:rPr>
          <w:rFonts w:ascii="Myriad Hebrew" w:hAnsi="Myriad Hebrew" w:cs="Myriad Hebrew"/>
          <w:b/>
        </w:rPr>
      </w:pPr>
      <w:r w:rsidRPr="00711F52">
        <w:rPr>
          <w:rFonts w:ascii="Myriad Hebrew" w:hAnsi="Myriad Hebrew" w:cs="Myriad Hebrew"/>
        </w:rPr>
        <w:t>What is Metro Van/REFBC’s role after the project is completed? In other words, how will the website be sustained?</w:t>
      </w:r>
    </w:p>
    <w:p w14:paraId="50A80044" w14:textId="53968637" w:rsidR="00264084" w:rsidRPr="00711F52" w:rsidRDefault="007D09BF" w:rsidP="00515129">
      <w:pPr>
        <w:pStyle w:val="ListParagraph"/>
        <w:numPr>
          <w:ilvl w:val="0"/>
          <w:numId w:val="45"/>
        </w:numPr>
        <w:rPr>
          <w:rFonts w:ascii="Myriad Hebrew" w:hAnsi="Myriad Hebrew" w:cs="Myriad Hebrew"/>
          <w:b/>
        </w:rPr>
      </w:pPr>
      <w:r w:rsidRPr="00711F52">
        <w:rPr>
          <w:rFonts w:ascii="Myriad Hebrew" w:hAnsi="Myriad Hebrew" w:cs="Myriad Hebrew"/>
        </w:rPr>
        <w:t xml:space="preserve">Recommendations/list of action items that </w:t>
      </w:r>
      <w:r w:rsidR="005A434A" w:rsidRPr="00711F52">
        <w:rPr>
          <w:rFonts w:ascii="Myriad Hebrew" w:hAnsi="Myriad Hebrew" w:cs="Myriad Hebrew"/>
        </w:rPr>
        <w:t xml:space="preserve">should be </w:t>
      </w:r>
      <w:r w:rsidRPr="00711F52">
        <w:rPr>
          <w:rFonts w:ascii="Myriad Hebrew" w:hAnsi="Myriad Hebrew" w:cs="Myriad Hebrew"/>
        </w:rPr>
        <w:t>continue</w:t>
      </w:r>
      <w:r w:rsidR="005A434A" w:rsidRPr="00711F52">
        <w:rPr>
          <w:rFonts w:ascii="Myriad Hebrew" w:hAnsi="Myriad Hebrew" w:cs="Myriad Hebrew"/>
        </w:rPr>
        <w:t>d</w:t>
      </w:r>
      <w:r w:rsidRPr="00711F52">
        <w:rPr>
          <w:rFonts w:ascii="Myriad Hebrew" w:hAnsi="Myriad Hebrew" w:cs="Myriad Hebrew"/>
        </w:rPr>
        <w:t xml:space="preserve"> with more funding (Citizen science, Thermal imaging, etc.)</w:t>
      </w:r>
    </w:p>
    <w:p w14:paraId="1868A209" w14:textId="77777777" w:rsidR="00E852BB" w:rsidRPr="00711F52" w:rsidRDefault="00E852BB" w:rsidP="00E852BB">
      <w:pPr>
        <w:rPr>
          <w:rFonts w:ascii="Myriad Hebrew" w:hAnsi="Myriad Hebrew" w:cs="Myriad Hebrew"/>
          <w:b/>
        </w:rPr>
      </w:pPr>
    </w:p>
    <w:p w14:paraId="091B955D" w14:textId="77777777" w:rsidR="004556B0" w:rsidRPr="00711F52" w:rsidRDefault="004556B0">
      <w:pPr>
        <w:rPr>
          <w:rFonts w:ascii="Myriad Hebrew" w:hAnsi="Myriad Hebrew" w:cs="Myriad Hebrew"/>
          <w:b/>
          <w:color w:val="000000" w:themeColor="text1"/>
          <w:sz w:val="48"/>
          <w:szCs w:val="44"/>
        </w:rPr>
      </w:pPr>
      <w:r w:rsidRPr="00711F52">
        <w:rPr>
          <w:rFonts w:ascii="Myriad Hebrew" w:hAnsi="Myriad Hebrew" w:cs="Myriad Hebrew"/>
          <w:b/>
          <w:color w:val="000000" w:themeColor="text1"/>
          <w:sz w:val="48"/>
          <w:szCs w:val="44"/>
        </w:rPr>
        <w:br w:type="page"/>
      </w:r>
    </w:p>
    <w:p w14:paraId="127B8B6A" w14:textId="5091EC1B" w:rsidR="00264084" w:rsidRPr="00711F52" w:rsidRDefault="005A434A" w:rsidP="002D6CCC">
      <w:pPr>
        <w:jc w:val="center"/>
        <w:rPr>
          <w:rFonts w:ascii="Myriad Hebrew" w:hAnsi="Myriad Hebrew" w:cs="Myriad Hebrew"/>
          <w:b/>
          <w:color w:val="000000" w:themeColor="text1"/>
          <w:sz w:val="48"/>
          <w:szCs w:val="44"/>
        </w:rPr>
      </w:pPr>
      <w:r w:rsidRPr="00711F52">
        <w:rPr>
          <w:rFonts w:ascii="Myriad Hebrew" w:hAnsi="Myriad Hebrew" w:cs="Myriad Hebrew"/>
          <w:b/>
          <w:color w:val="000000" w:themeColor="text1"/>
          <w:sz w:val="48"/>
          <w:szCs w:val="44"/>
        </w:rPr>
        <w:lastRenderedPageBreak/>
        <w:t xml:space="preserve">Responses from </w:t>
      </w:r>
      <w:r w:rsidR="00264084" w:rsidRPr="00711F52">
        <w:rPr>
          <w:rFonts w:ascii="Myriad Hebrew" w:hAnsi="Myriad Hebrew" w:cs="Myriad Hebrew"/>
          <w:b/>
          <w:color w:val="000000" w:themeColor="text1"/>
          <w:sz w:val="48"/>
          <w:szCs w:val="44"/>
        </w:rPr>
        <w:t>Public Sector</w:t>
      </w:r>
      <w:r w:rsidRPr="00711F52">
        <w:rPr>
          <w:rFonts w:ascii="Myriad Hebrew" w:hAnsi="Myriad Hebrew" w:cs="Myriad Hebrew"/>
          <w:b/>
          <w:color w:val="000000" w:themeColor="text1"/>
          <w:sz w:val="48"/>
          <w:szCs w:val="44"/>
        </w:rPr>
        <w:t xml:space="preserve"> Staff</w:t>
      </w:r>
      <w:r w:rsidR="00264084" w:rsidRPr="00711F52">
        <w:rPr>
          <w:rFonts w:ascii="Myriad Hebrew" w:hAnsi="Myriad Hebrew" w:cs="Myriad Hebrew"/>
          <w:b/>
          <w:color w:val="000000" w:themeColor="text1"/>
          <w:sz w:val="48"/>
          <w:szCs w:val="44"/>
        </w:rPr>
        <w:t xml:space="preserve"> (N=8)</w:t>
      </w:r>
    </w:p>
    <w:p w14:paraId="2D0E4508" w14:textId="77777777" w:rsidR="00264084" w:rsidRPr="00711F52" w:rsidRDefault="00264084" w:rsidP="00264084">
      <w:pPr>
        <w:jc w:val="center"/>
        <w:rPr>
          <w:rFonts w:ascii="Myriad Hebrew" w:hAnsi="Myriad Hebrew" w:cs="Myriad Hebrew"/>
          <w:sz w:val="28"/>
        </w:rPr>
      </w:pPr>
    </w:p>
    <w:p w14:paraId="107089C2" w14:textId="77777777" w:rsidR="008A1B0E" w:rsidRPr="00711F52" w:rsidRDefault="008A1B0E"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In your role, what kind of projects do you work on that are related to community energy?</w:t>
      </w:r>
    </w:p>
    <w:p w14:paraId="48FC69D2" w14:textId="1A162B0F" w:rsidR="008A1B0E" w:rsidRPr="00711F52" w:rsidRDefault="008A1B0E" w:rsidP="00735BE9">
      <w:pPr>
        <w:pStyle w:val="ListParagraph"/>
        <w:numPr>
          <w:ilvl w:val="0"/>
          <w:numId w:val="1"/>
        </w:numPr>
        <w:jc w:val="both"/>
        <w:rPr>
          <w:rFonts w:ascii="Myriad Hebrew" w:hAnsi="Myriad Hebrew" w:cs="Myriad Hebrew"/>
        </w:rPr>
      </w:pPr>
      <w:r w:rsidRPr="00711F52">
        <w:rPr>
          <w:rFonts w:ascii="Myriad Hebrew" w:hAnsi="Myriad Hebrew" w:cs="Myriad Hebrew"/>
        </w:rPr>
        <w:t>Energy Step Code for Buildings</w:t>
      </w:r>
      <w:r w:rsidR="00073CF8" w:rsidRPr="00711F52">
        <w:rPr>
          <w:rFonts w:ascii="Myriad Hebrew" w:hAnsi="Myriad Hebrew" w:cs="Myriad Hebrew"/>
        </w:rPr>
        <w:t xml:space="preserve"> (New development/construction of buildings)</w:t>
      </w:r>
    </w:p>
    <w:p w14:paraId="16746C57" w14:textId="77777777" w:rsidR="008A1B0E" w:rsidRPr="00711F52" w:rsidRDefault="008A1B0E" w:rsidP="00735BE9">
      <w:pPr>
        <w:pStyle w:val="ListParagraph"/>
        <w:numPr>
          <w:ilvl w:val="0"/>
          <w:numId w:val="1"/>
        </w:numPr>
        <w:jc w:val="both"/>
        <w:rPr>
          <w:rFonts w:ascii="Myriad Hebrew" w:hAnsi="Myriad Hebrew" w:cs="Myriad Hebrew"/>
        </w:rPr>
      </w:pPr>
      <w:r w:rsidRPr="00711F52">
        <w:rPr>
          <w:rFonts w:ascii="Myriad Hebrew" w:hAnsi="Myriad Hebrew" w:cs="Myriad Hebrew"/>
        </w:rPr>
        <w:t>Electric vehicles (electrification)</w:t>
      </w:r>
    </w:p>
    <w:p w14:paraId="0B6D1149" w14:textId="77777777" w:rsidR="008A1B0E" w:rsidRPr="00711F52" w:rsidRDefault="008A1B0E" w:rsidP="00735BE9">
      <w:pPr>
        <w:pStyle w:val="ListParagraph"/>
        <w:numPr>
          <w:ilvl w:val="0"/>
          <w:numId w:val="1"/>
        </w:numPr>
        <w:jc w:val="both"/>
        <w:rPr>
          <w:rFonts w:ascii="Myriad Hebrew" w:hAnsi="Myriad Hebrew" w:cs="Myriad Hebrew"/>
        </w:rPr>
      </w:pPr>
      <w:r w:rsidRPr="00711F52">
        <w:rPr>
          <w:rFonts w:ascii="Myriad Hebrew" w:hAnsi="Myriad Hebrew" w:cs="Myriad Hebrew"/>
        </w:rPr>
        <w:t>Building energy benchmarking (comparing with other municipalities)</w:t>
      </w:r>
    </w:p>
    <w:p w14:paraId="723CE287" w14:textId="289E9DCD" w:rsidR="008A1B0E" w:rsidRPr="00711F52" w:rsidRDefault="008A1B0E" w:rsidP="00735BE9">
      <w:pPr>
        <w:pStyle w:val="ListParagraph"/>
        <w:numPr>
          <w:ilvl w:val="0"/>
          <w:numId w:val="1"/>
        </w:numPr>
        <w:jc w:val="both"/>
        <w:rPr>
          <w:rFonts w:ascii="Myriad Hebrew" w:hAnsi="Myriad Hebrew" w:cs="Myriad Hebrew"/>
        </w:rPr>
      </w:pPr>
      <w:r w:rsidRPr="00711F52">
        <w:rPr>
          <w:rFonts w:ascii="Myriad Hebrew" w:hAnsi="Myriad Hebrew" w:cs="Myriad Hebrew"/>
        </w:rPr>
        <w:t>Energy policy writing</w:t>
      </w:r>
      <w:r w:rsidR="00F56EF9" w:rsidRPr="00711F52">
        <w:rPr>
          <w:rFonts w:ascii="Myriad Hebrew" w:hAnsi="Myriad Hebrew" w:cs="Myriad Hebrew"/>
        </w:rPr>
        <w:t xml:space="preserve"> to planners and council </w:t>
      </w:r>
    </w:p>
    <w:p w14:paraId="24CB3A0C" w14:textId="77777777" w:rsidR="008A1B0E" w:rsidRPr="00711F52" w:rsidRDefault="008A1B0E" w:rsidP="00735BE9">
      <w:pPr>
        <w:pStyle w:val="ListParagraph"/>
        <w:numPr>
          <w:ilvl w:val="0"/>
          <w:numId w:val="1"/>
        </w:numPr>
        <w:jc w:val="both"/>
        <w:rPr>
          <w:rFonts w:ascii="Myriad Hebrew" w:hAnsi="Myriad Hebrew" w:cs="Myriad Hebrew"/>
        </w:rPr>
      </w:pPr>
      <w:r w:rsidRPr="00711F52">
        <w:rPr>
          <w:rFonts w:ascii="Myriad Hebrew" w:hAnsi="Myriad Hebrew" w:cs="Myriad Hebrew"/>
        </w:rPr>
        <w:t>Community Energy programs out to citizens and industry (more emphasis on industry)</w:t>
      </w:r>
    </w:p>
    <w:p w14:paraId="237EB282" w14:textId="101FBF5D" w:rsidR="008A1B0E" w:rsidRPr="00711F52" w:rsidRDefault="008A1B0E" w:rsidP="00735BE9">
      <w:pPr>
        <w:pStyle w:val="ListParagraph"/>
        <w:numPr>
          <w:ilvl w:val="0"/>
          <w:numId w:val="1"/>
        </w:numPr>
        <w:jc w:val="both"/>
        <w:rPr>
          <w:rFonts w:ascii="Myriad Hebrew" w:hAnsi="Myriad Hebrew" w:cs="Myriad Hebrew"/>
        </w:rPr>
      </w:pPr>
      <w:r w:rsidRPr="00711F52">
        <w:rPr>
          <w:rFonts w:ascii="Myriad Hebrew" w:hAnsi="Myriad Hebrew" w:cs="Myriad Hebrew"/>
        </w:rPr>
        <w:t xml:space="preserve">Ensure </w:t>
      </w:r>
      <w:r w:rsidR="00F56EF9" w:rsidRPr="00711F52">
        <w:rPr>
          <w:rFonts w:ascii="Myriad Hebrew" w:hAnsi="Myriad Hebrew" w:cs="Myriad Hebrew"/>
        </w:rPr>
        <w:t>alignment</w:t>
      </w:r>
      <w:r w:rsidRPr="00711F52">
        <w:rPr>
          <w:rFonts w:ascii="Myriad Hebrew" w:hAnsi="Myriad Hebrew" w:cs="Myriad Hebrew"/>
        </w:rPr>
        <w:t xml:space="preserve"> with CEEP and OCP targets</w:t>
      </w:r>
    </w:p>
    <w:p w14:paraId="5F7E8EB4" w14:textId="77777777" w:rsidR="00073CF8" w:rsidRPr="00711F52" w:rsidRDefault="00073CF8" w:rsidP="00735BE9">
      <w:pPr>
        <w:jc w:val="both"/>
        <w:rPr>
          <w:rFonts w:ascii="Myriad Hebrew" w:hAnsi="Myriad Hebrew" w:cs="Myriad Hebrew"/>
        </w:rPr>
      </w:pPr>
    </w:p>
    <w:p w14:paraId="40F79AA7" w14:textId="77777777" w:rsidR="00073CF8" w:rsidRPr="00711F52" w:rsidRDefault="00073CF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Who do you work with in your team? Who is your target audience?</w:t>
      </w:r>
    </w:p>
    <w:p w14:paraId="2E4969BC" w14:textId="516A2D75" w:rsidR="002F2362" w:rsidRPr="00711F52" w:rsidRDefault="002F2362" w:rsidP="00735BE9">
      <w:pPr>
        <w:jc w:val="both"/>
        <w:rPr>
          <w:rFonts w:ascii="Myriad Hebrew" w:hAnsi="Myriad Hebrew" w:cs="Myriad Hebrew"/>
        </w:rPr>
      </w:pPr>
      <w:r w:rsidRPr="00711F52">
        <w:rPr>
          <w:rFonts w:ascii="Myriad Hebrew" w:hAnsi="Myriad Hebrew" w:cs="Myriad Hebrew"/>
        </w:rPr>
        <w:t>Team:</w:t>
      </w:r>
    </w:p>
    <w:p w14:paraId="7A24A5CD" w14:textId="24744A02" w:rsidR="00F56EF9" w:rsidRPr="00711F52" w:rsidRDefault="00F56EF9" w:rsidP="00735BE9">
      <w:pPr>
        <w:pStyle w:val="ListParagraph"/>
        <w:numPr>
          <w:ilvl w:val="0"/>
          <w:numId w:val="2"/>
        </w:numPr>
        <w:jc w:val="both"/>
        <w:rPr>
          <w:rFonts w:ascii="Myriad Hebrew" w:hAnsi="Myriad Hebrew" w:cs="Myriad Hebrew"/>
        </w:rPr>
      </w:pPr>
      <w:r w:rsidRPr="00711F52">
        <w:rPr>
          <w:rFonts w:ascii="Myriad Hebrew" w:hAnsi="Myriad Hebrew" w:cs="Myriad Hebrew"/>
        </w:rPr>
        <w:t>Various members</w:t>
      </w:r>
      <w:r w:rsidR="002F2362" w:rsidRPr="00711F52">
        <w:rPr>
          <w:rFonts w:ascii="Myriad Hebrew" w:hAnsi="Myriad Hebrew" w:cs="Myriad Hebrew"/>
        </w:rPr>
        <w:t xml:space="preserve"> for team, dependent on department and staff capacity (</w:t>
      </w:r>
      <w:r w:rsidR="002A4E63" w:rsidRPr="00711F52">
        <w:rPr>
          <w:rFonts w:ascii="Myriad Hebrew" w:hAnsi="Myriad Hebrew" w:cs="Myriad Hebrew"/>
        </w:rPr>
        <w:t xml:space="preserve">i.e. </w:t>
      </w:r>
      <w:r w:rsidR="002F2362" w:rsidRPr="00711F52">
        <w:rPr>
          <w:rFonts w:ascii="Myriad Hebrew" w:hAnsi="Myriad Hebrew" w:cs="Myriad Hebrew"/>
        </w:rPr>
        <w:t xml:space="preserve">some are in planning </w:t>
      </w:r>
      <w:r w:rsidR="002A4E63" w:rsidRPr="00711F52">
        <w:rPr>
          <w:rFonts w:ascii="Myriad Hebrew" w:hAnsi="Myriad Hebrew" w:cs="Myriad Hebrew"/>
        </w:rPr>
        <w:t>department, some are in other department; staff number are different in each municipality</w:t>
      </w:r>
      <w:r w:rsidR="002F2362" w:rsidRPr="00711F52">
        <w:rPr>
          <w:rFonts w:ascii="Myriad Hebrew" w:hAnsi="Myriad Hebrew" w:cs="Myriad Hebrew"/>
        </w:rPr>
        <w:t>)</w:t>
      </w:r>
    </w:p>
    <w:p w14:paraId="6E5B7B5F" w14:textId="77777777" w:rsidR="002A4E63" w:rsidRPr="00711F52" w:rsidRDefault="002A4E63" w:rsidP="00735BE9">
      <w:pPr>
        <w:jc w:val="both"/>
        <w:rPr>
          <w:rFonts w:ascii="Myriad Hebrew" w:hAnsi="Myriad Hebrew" w:cs="Myriad Hebrew"/>
        </w:rPr>
      </w:pPr>
    </w:p>
    <w:p w14:paraId="1C4801AD" w14:textId="39B1A032" w:rsidR="002A4E63" w:rsidRPr="00711F52" w:rsidRDefault="002A4E63" w:rsidP="00735BE9">
      <w:pPr>
        <w:jc w:val="both"/>
        <w:rPr>
          <w:rFonts w:ascii="Myriad Hebrew" w:hAnsi="Myriad Hebrew" w:cs="Myriad Hebrew"/>
        </w:rPr>
      </w:pPr>
      <w:r w:rsidRPr="00711F52">
        <w:rPr>
          <w:rFonts w:ascii="Myriad Hebrew" w:hAnsi="Myriad Hebrew" w:cs="Myriad Hebrew"/>
        </w:rPr>
        <w:t>Target audience:</w:t>
      </w:r>
    </w:p>
    <w:p w14:paraId="50B84C32" w14:textId="5D26636A" w:rsidR="00F56EF9" w:rsidRPr="00711F52" w:rsidRDefault="00073CF8" w:rsidP="00735BE9">
      <w:pPr>
        <w:pStyle w:val="ListParagraph"/>
        <w:numPr>
          <w:ilvl w:val="0"/>
          <w:numId w:val="2"/>
        </w:numPr>
        <w:jc w:val="both"/>
        <w:rPr>
          <w:rFonts w:ascii="Myriad Hebrew" w:hAnsi="Myriad Hebrew" w:cs="Myriad Hebrew"/>
        </w:rPr>
      </w:pPr>
      <w:r w:rsidRPr="00711F52">
        <w:rPr>
          <w:rFonts w:ascii="Myriad Hebrew" w:hAnsi="Myriad Hebrew" w:cs="Myriad Hebrew"/>
          <w:b/>
        </w:rPr>
        <w:t>I</w:t>
      </w:r>
      <w:r w:rsidR="002A4E63" w:rsidRPr="00711F52">
        <w:rPr>
          <w:rFonts w:ascii="Myriad Hebrew" w:hAnsi="Myriad Hebrew" w:cs="Myriad Hebrew"/>
          <w:b/>
        </w:rPr>
        <w:t>n-house staff</w:t>
      </w:r>
      <w:r w:rsidR="002A4E63" w:rsidRPr="00711F52">
        <w:rPr>
          <w:rFonts w:ascii="Myriad Hebrew" w:hAnsi="Myriad Hebrew" w:cs="Myriad Hebrew"/>
        </w:rPr>
        <w:t xml:space="preserve">: </w:t>
      </w:r>
      <w:r w:rsidR="00B51B38" w:rsidRPr="00711F52">
        <w:rPr>
          <w:rFonts w:ascii="Myriad Hebrew" w:hAnsi="Myriad Hebrew" w:cs="Myriad Hebrew"/>
        </w:rPr>
        <w:t>m</w:t>
      </w:r>
      <w:r w:rsidR="00F56EF9" w:rsidRPr="00711F52">
        <w:rPr>
          <w:rFonts w:ascii="Myriad Hebrew" w:hAnsi="Myriad Hebrew" w:cs="Myriad Hebrew"/>
        </w:rPr>
        <w:t>anagers in planning, transportation, facilities, community development, councilors</w:t>
      </w:r>
      <w:r w:rsidR="00F32620" w:rsidRPr="00711F52">
        <w:rPr>
          <w:rFonts w:ascii="Myriad Hebrew" w:hAnsi="Myriad Hebrew" w:cs="Myriad Hebrew"/>
        </w:rPr>
        <w:t xml:space="preserve"> or elected officials</w:t>
      </w:r>
      <w:r w:rsidR="00F56EF9" w:rsidRPr="00711F52">
        <w:rPr>
          <w:rFonts w:ascii="Myriad Hebrew" w:hAnsi="Myriad Hebrew" w:cs="Myriad Hebrew"/>
        </w:rPr>
        <w:t xml:space="preserve">, engineers, </w:t>
      </w:r>
    </w:p>
    <w:p w14:paraId="5D30FD9A" w14:textId="18154478" w:rsidR="00F56EF9" w:rsidRPr="00711F52" w:rsidRDefault="00B51B38" w:rsidP="00735BE9">
      <w:pPr>
        <w:pStyle w:val="ListParagraph"/>
        <w:numPr>
          <w:ilvl w:val="0"/>
          <w:numId w:val="2"/>
        </w:numPr>
        <w:jc w:val="both"/>
        <w:rPr>
          <w:rFonts w:ascii="Myriad Hebrew" w:hAnsi="Myriad Hebrew" w:cs="Myriad Hebrew"/>
        </w:rPr>
      </w:pPr>
      <w:r w:rsidRPr="00711F52">
        <w:rPr>
          <w:rFonts w:ascii="Myriad Hebrew" w:hAnsi="Myriad Hebrew" w:cs="Myriad Hebrew"/>
          <w:b/>
        </w:rPr>
        <w:t>Buildings</w:t>
      </w:r>
      <w:r w:rsidRPr="00711F52">
        <w:rPr>
          <w:rFonts w:ascii="Myriad Hebrew" w:hAnsi="Myriad Hebrew" w:cs="Myriad Hebrew"/>
        </w:rPr>
        <w:t>: d</w:t>
      </w:r>
      <w:r w:rsidR="00F56EF9" w:rsidRPr="00711F52">
        <w:rPr>
          <w:rFonts w:ascii="Myriad Hebrew" w:hAnsi="Myriad Hebrew" w:cs="Myriad Hebrew"/>
        </w:rPr>
        <w:t>evelopers, real estate, construction, property managers, property owners, st</w:t>
      </w:r>
      <w:r w:rsidR="002A4E63" w:rsidRPr="00711F52">
        <w:rPr>
          <w:rFonts w:ascii="Myriad Hebrew" w:hAnsi="Myriad Hebrew" w:cs="Myriad Hebrew"/>
        </w:rPr>
        <w:t>rata councils, investment firms</w:t>
      </w:r>
    </w:p>
    <w:p w14:paraId="1143D44B" w14:textId="19DA7F8F" w:rsidR="00F56EF9" w:rsidRPr="00711F52" w:rsidRDefault="00B51B38" w:rsidP="00735BE9">
      <w:pPr>
        <w:pStyle w:val="ListParagraph"/>
        <w:numPr>
          <w:ilvl w:val="0"/>
          <w:numId w:val="2"/>
        </w:numPr>
        <w:jc w:val="both"/>
        <w:rPr>
          <w:rFonts w:ascii="Myriad Hebrew" w:hAnsi="Myriad Hebrew" w:cs="Myriad Hebrew"/>
        </w:rPr>
      </w:pPr>
      <w:r w:rsidRPr="00711F52">
        <w:rPr>
          <w:rFonts w:ascii="Myriad Hebrew" w:hAnsi="Myriad Hebrew" w:cs="Myriad Hebrew"/>
          <w:b/>
        </w:rPr>
        <w:t>E</w:t>
      </w:r>
      <w:r w:rsidR="00AF3ABF" w:rsidRPr="00711F52">
        <w:rPr>
          <w:rFonts w:ascii="Myriad Hebrew" w:hAnsi="Myriad Hebrew" w:cs="Myriad Hebrew"/>
          <w:b/>
        </w:rPr>
        <w:t xml:space="preserve">lectric </w:t>
      </w:r>
      <w:r w:rsidRPr="00711F52">
        <w:rPr>
          <w:rFonts w:ascii="Myriad Hebrew" w:hAnsi="Myriad Hebrew" w:cs="Myriad Hebrew"/>
          <w:b/>
        </w:rPr>
        <w:t>V</w:t>
      </w:r>
      <w:r w:rsidR="00AF3ABF" w:rsidRPr="00711F52">
        <w:rPr>
          <w:rFonts w:ascii="Myriad Hebrew" w:hAnsi="Myriad Hebrew" w:cs="Myriad Hebrew"/>
          <w:b/>
        </w:rPr>
        <w:t>ehicles</w:t>
      </w:r>
      <w:r w:rsidRPr="00711F52">
        <w:rPr>
          <w:rFonts w:ascii="Myriad Hebrew" w:hAnsi="Myriad Hebrew" w:cs="Myriad Hebrew"/>
        </w:rPr>
        <w:t>: a</w:t>
      </w:r>
      <w:r w:rsidR="00F56EF9" w:rsidRPr="00711F52">
        <w:rPr>
          <w:rFonts w:ascii="Myriad Hebrew" w:hAnsi="Myriad Hebrew" w:cs="Myriad Hebrew"/>
        </w:rPr>
        <w:t>utomobile sellers, customers, deve</w:t>
      </w:r>
      <w:r w:rsidRPr="00711F52">
        <w:rPr>
          <w:rFonts w:ascii="Myriad Hebrew" w:hAnsi="Myriad Hebrew" w:cs="Myriad Hebrew"/>
        </w:rPr>
        <w:t>lopers, constructions/engineers</w:t>
      </w:r>
    </w:p>
    <w:p w14:paraId="327FC291" w14:textId="72340C19" w:rsidR="00F56EF9" w:rsidRPr="00711F52" w:rsidRDefault="00F56EF9" w:rsidP="00735BE9">
      <w:pPr>
        <w:pStyle w:val="ListParagraph"/>
        <w:numPr>
          <w:ilvl w:val="0"/>
          <w:numId w:val="2"/>
        </w:numPr>
        <w:jc w:val="both"/>
        <w:rPr>
          <w:rFonts w:ascii="Myriad Hebrew" w:hAnsi="Myriad Hebrew" w:cs="Myriad Hebrew"/>
        </w:rPr>
      </w:pPr>
      <w:r w:rsidRPr="00711F52">
        <w:rPr>
          <w:rFonts w:ascii="Myriad Hebrew" w:hAnsi="Myriad Hebrew" w:cs="Myriad Hebrew"/>
          <w:b/>
        </w:rPr>
        <w:t>Retrofit</w:t>
      </w:r>
      <w:r w:rsidRPr="00711F52">
        <w:rPr>
          <w:rFonts w:ascii="Myriad Hebrew" w:hAnsi="Myriad Hebrew" w:cs="Myriad Hebrew"/>
        </w:rPr>
        <w:t>: homeowners, commercial/industrial properties</w:t>
      </w:r>
    </w:p>
    <w:p w14:paraId="5FD888D9" w14:textId="2215A248" w:rsidR="00073CF8" w:rsidRPr="00711F52" w:rsidRDefault="00AF3ABF" w:rsidP="00735BE9">
      <w:pPr>
        <w:pStyle w:val="ListParagraph"/>
        <w:numPr>
          <w:ilvl w:val="0"/>
          <w:numId w:val="2"/>
        </w:numPr>
        <w:jc w:val="both"/>
        <w:rPr>
          <w:rFonts w:ascii="Myriad Hebrew" w:hAnsi="Myriad Hebrew" w:cs="Myriad Hebrew"/>
        </w:rPr>
      </w:pPr>
      <w:r w:rsidRPr="00711F52">
        <w:rPr>
          <w:rFonts w:ascii="Myriad Hebrew" w:hAnsi="Myriad Hebrew" w:cs="Myriad Hebrew"/>
          <w:b/>
        </w:rPr>
        <w:t>Public</w:t>
      </w:r>
      <w:r w:rsidRPr="00711F52">
        <w:rPr>
          <w:rFonts w:ascii="Myriad Hebrew" w:hAnsi="Myriad Hebrew" w:cs="Myriad Hebrew"/>
        </w:rPr>
        <w:t xml:space="preserve">: </w:t>
      </w:r>
      <w:r w:rsidR="002A4E63" w:rsidRPr="00711F52">
        <w:rPr>
          <w:rFonts w:ascii="Myriad Hebrew" w:hAnsi="Myriad Hebrew" w:cs="Myriad Hebrew"/>
        </w:rPr>
        <w:t>Some general public (not much</w:t>
      </w:r>
      <w:r w:rsidR="005A434A" w:rsidRPr="00711F52">
        <w:rPr>
          <w:rFonts w:ascii="Myriad Hebrew" w:hAnsi="Myriad Hebrew" w:cs="Myriad Hebrew"/>
        </w:rPr>
        <w:t xml:space="preserve"> direct</w:t>
      </w:r>
      <w:r w:rsidR="002A4E63" w:rsidRPr="00711F52">
        <w:rPr>
          <w:rFonts w:ascii="Myriad Hebrew" w:hAnsi="Myriad Hebrew" w:cs="Myriad Hebrew"/>
        </w:rPr>
        <w:t xml:space="preserve"> engagement)</w:t>
      </w:r>
    </w:p>
    <w:p w14:paraId="7924CBE0" w14:textId="77777777" w:rsidR="00F56EF9" w:rsidRPr="00711F52" w:rsidRDefault="00F56EF9" w:rsidP="00735BE9">
      <w:pPr>
        <w:jc w:val="both"/>
        <w:rPr>
          <w:rFonts w:ascii="Myriad Hebrew" w:hAnsi="Myriad Hebrew" w:cs="Myriad Hebrew"/>
        </w:rPr>
      </w:pPr>
    </w:p>
    <w:p w14:paraId="04C3E022" w14:textId="77777777" w:rsidR="00073CF8" w:rsidRPr="00711F52" w:rsidRDefault="00073CF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What are some challenges you face and what projects need more support? Is it implementation? Convincing council?</w:t>
      </w:r>
    </w:p>
    <w:p w14:paraId="401B7199" w14:textId="79F13DBC" w:rsidR="00073CF8" w:rsidRPr="00711F52" w:rsidRDefault="00DF71DE" w:rsidP="00735BE9">
      <w:pPr>
        <w:jc w:val="both"/>
        <w:rPr>
          <w:rFonts w:ascii="Myriad Hebrew" w:hAnsi="Myriad Hebrew" w:cs="Myriad Hebrew"/>
        </w:rPr>
      </w:pPr>
      <w:r w:rsidRPr="00711F52">
        <w:rPr>
          <w:rFonts w:ascii="Myriad Hebrew" w:hAnsi="Myriad Hebrew" w:cs="Myriad Hebrew"/>
        </w:rPr>
        <w:t>Challenges:</w:t>
      </w:r>
    </w:p>
    <w:p w14:paraId="082FA71D" w14:textId="581DB5A4" w:rsidR="00073CF8" w:rsidRPr="00711F52" w:rsidRDefault="00AF3ABF" w:rsidP="00735BE9">
      <w:pPr>
        <w:pStyle w:val="ListParagraph"/>
        <w:numPr>
          <w:ilvl w:val="0"/>
          <w:numId w:val="3"/>
        </w:numPr>
        <w:jc w:val="both"/>
        <w:rPr>
          <w:rFonts w:ascii="Myriad Hebrew" w:eastAsia="Times New Roman" w:hAnsi="Myriad Hebrew" w:cs="Myriad Hebrew"/>
          <w:color w:val="000000"/>
        </w:rPr>
      </w:pPr>
      <w:r w:rsidRPr="00711F52">
        <w:rPr>
          <w:rFonts w:ascii="Myriad Hebrew" w:eastAsia="Times New Roman" w:hAnsi="Myriad Hebrew" w:cs="Myriad Hebrew"/>
          <w:b/>
          <w:color w:val="000000"/>
        </w:rPr>
        <w:t>Interaction with Council</w:t>
      </w:r>
      <w:r w:rsidRPr="00711F52">
        <w:rPr>
          <w:rFonts w:ascii="Myriad Hebrew" w:eastAsia="Times New Roman" w:hAnsi="Myriad Hebrew" w:cs="Myriad Hebrew"/>
          <w:color w:val="000000"/>
        </w:rPr>
        <w:t xml:space="preserve">: </w:t>
      </w:r>
      <w:r w:rsidR="00073CF8" w:rsidRPr="00711F52">
        <w:rPr>
          <w:rFonts w:ascii="Myriad Hebrew" w:eastAsia="Times New Roman" w:hAnsi="Myriad Hebrew" w:cs="Myriad Hebrew"/>
          <w:color w:val="000000"/>
        </w:rPr>
        <w:t xml:space="preserve">Council generally supportive of </w:t>
      </w:r>
      <w:r w:rsidR="005A434A" w:rsidRPr="00711F52">
        <w:rPr>
          <w:rFonts w:ascii="Myriad Hebrew" w:eastAsia="Times New Roman" w:hAnsi="Myriad Hebrew" w:cs="Myriad Hebrew"/>
          <w:color w:val="000000"/>
        </w:rPr>
        <w:t>Community Energy &amp; Emissions Plan (</w:t>
      </w:r>
      <w:r w:rsidR="00073CF8" w:rsidRPr="00711F52">
        <w:rPr>
          <w:rFonts w:ascii="Myriad Hebrew" w:eastAsia="Times New Roman" w:hAnsi="Myriad Hebrew" w:cs="Myriad Hebrew"/>
          <w:color w:val="000000"/>
        </w:rPr>
        <w:t>CEEP</w:t>
      </w:r>
      <w:r w:rsidR="005A434A" w:rsidRPr="00711F52">
        <w:rPr>
          <w:rFonts w:ascii="Myriad Hebrew" w:eastAsia="Times New Roman" w:hAnsi="Myriad Hebrew" w:cs="Myriad Hebrew"/>
          <w:color w:val="000000"/>
        </w:rPr>
        <w:t>)</w:t>
      </w:r>
      <w:r w:rsidR="00073CF8" w:rsidRPr="00711F52">
        <w:rPr>
          <w:rFonts w:ascii="Myriad Hebrew" w:eastAsia="Times New Roman" w:hAnsi="Myriad Hebrew" w:cs="Myriad Hebrew"/>
          <w:color w:val="000000"/>
        </w:rPr>
        <w:t xml:space="preserve"> work (so long as it aligns with government targets); some CEEP</w:t>
      </w:r>
      <w:r w:rsidR="005A434A" w:rsidRPr="00711F52">
        <w:rPr>
          <w:rFonts w:ascii="Myriad Hebrew" w:eastAsia="Times New Roman" w:hAnsi="Myriad Hebrew" w:cs="Myriad Hebrew"/>
          <w:color w:val="000000"/>
        </w:rPr>
        <w:t>s</w:t>
      </w:r>
      <w:r w:rsidR="00073CF8" w:rsidRPr="00711F52">
        <w:rPr>
          <w:rFonts w:ascii="Myriad Hebrew" w:eastAsia="Times New Roman" w:hAnsi="Myriad Hebrew" w:cs="Myriad Hebrew"/>
          <w:color w:val="000000"/>
        </w:rPr>
        <w:t xml:space="preserve"> </w:t>
      </w:r>
      <w:r w:rsidR="005A434A" w:rsidRPr="00711F52">
        <w:rPr>
          <w:rFonts w:ascii="Myriad Hebrew" w:eastAsia="Times New Roman" w:hAnsi="Myriad Hebrew" w:cs="Myriad Hebrew"/>
          <w:color w:val="000000"/>
        </w:rPr>
        <w:t xml:space="preserve">have been adapted; and in other cases, cities are </w:t>
      </w:r>
      <w:r w:rsidR="0019755D" w:rsidRPr="00711F52">
        <w:rPr>
          <w:rFonts w:ascii="Myriad Hebrew" w:eastAsia="Times New Roman" w:hAnsi="Myriad Hebrew" w:cs="Myriad Hebrew"/>
          <w:color w:val="000000"/>
        </w:rPr>
        <w:t>still able to advance projects that staff put forward</w:t>
      </w:r>
      <w:r w:rsidR="001D5ECE" w:rsidRPr="00711F52">
        <w:rPr>
          <w:rFonts w:ascii="Myriad Hebrew" w:eastAsia="Times New Roman" w:hAnsi="Myriad Hebrew" w:cs="Myriad Hebrew"/>
          <w:color w:val="000000"/>
        </w:rPr>
        <w:t xml:space="preserve"> (i.e. built out of municipality’s OCP)</w:t>
      </w:r>
      <w:r w:rsidR="005A434A" w:rsidRPr="00711F52">
        <w:rPr>
          <w:rFonts w:ascii="Myriad Hebrew" w:eastAsia="Times New Roman" w:hAnsi="Myriad Hebrew" w:cs="Myriad Hebrew"/>
          <w:color w:val="000000"/>
        </w:rPr>
        <w:t>. S</w:t>
      </w:r>
      <w:r w:rsidR="00073CF8" w:rsidRPr="00711F52">
        <w:rPr>
          <w:rFonts w:ascii="Myriad Hebrew" w:eastAsia="Times New Roman" w:hAnsi="Myriad Hebrew" w:cs="Myriad Hebrew"/>
          <w:color w:val="000000"/>
        </w:rPr>
        <w:t xml:space="preserve">ome </w:t>
      </w:r>
      <w:r w:rsidR="005A434A" w:rsidRPr="00711F52">
        <w:rPr>
          <w:rFonts w:ascii="Myriad Hebrew" w:eastAsia="Times New Roman" w:hAnsi="Myriad Hebrew" w:cs="Myriad Hebrew"/>
          <w:color w:val="000000"/>
        </w:rPr>
        <w:t xml:space="preserve">staff </w:t>
      </w:r>
      <w:r w:rsidR="0019755D" w:rsidRPr="00711F52">
        <w:rPr>
          <w:rFonts w:ascii="Myriad Hebrew" w:eastAsia="Times New Roman" w:hAnsi="Myriad Hebrew" w:cs="Myriad Hebrew"/>
          <w:color w:val="000000"/>
        </w:rPr>
        <w:t xml:space="preserve">do </w:t>
      </w:r>
      <w:r w:rsidR="00073CF8" w:rsidRPr="00711F52">
        <w:rPr>
          <w:rFonts w:ascii="Myriad Hebrew" w:eastAsia="Times New Roman" w:hAnsi="Myriad Hebrew" w:cs="Myriad Hebrew"/>
          <w:color w:val="000000"/>
        </w:rPr>
        <w:t>not</w:t>
      </w:r>
      <w:r w:rsidR="001D5ECE" w:rsidRPr="00711F52">
        <w:rPr>
          <w:rFonts w:ascii="Myriad Hebrew" w:eastAsia="Times New Roman" w:hAnsi="Myriad Hebrew" w:cs="Myriad Hebrew"/>
          <w:color w:val="000000"/>
        </w:rPr>
        <w:t xml:space="preserve"> directly interact with Council and have other planners or members represent</w:t>
      </w:r>
      <w:r w:rsidR="005A434A" w:rsidRPr="00711F52">
        <w:rPr>
          <w:rFonts w:ascii="Myriad Hebrew" w:eastAsia="Times New Roman" w:hAnsi="Myriad Hebrew" w:cs="Myriad Hebrew"/>
          <w:color w:val="000000"/>
        </w:rPr>
        <w:t xml:space="preserve"> energy issues. </w:t>
      </w:r>
      <w:r w:rsidR="00073CF8" w:rsidRPr="00711F52">
        <w:rPr>
          <w:rFonts w:ascii="Myriad Hebrew" w:eastAsia="Times New Roman" w:hAnsi="Myriad Hebrew" w:cs="Myriad Hebrew"/>
          <w:color w:val="000000"/>
        </w:rPr>
        <w:t xml:space="preserve"> </w:t>
      </w:r>
    </w:p>
    <w:p w14:paraId="4FCA6D89" w14:textId="68492D0C" w:rsidR="001D5ECE" w:rsidRPr="00711F52" w:rsidRDefault="00AF3ABF" w:rsidP="00AF3ABF">
      <w:pPr>
        <w:pStyle w:val="ListParagraph"/>
        <w:numPr>
          <w:ilvl w:val="0"/>
          <w:numId w:val="3"/>
        </w:numPr>
        <w:jc w:val="both"/>
        <w:rPr>
          <w:rFonts w:ascii="Myriad Hebrew" w:eastAsia="Times New Roman" w:hAnsi="Myriad Hebrew" w:cs="Myriad Hebrew"/>
          <w:color w:val="000000"/>
        </w:rPr>
      </w:pPr>
      <w:r w:rsidRPr="00711F52">
        <w:rPr>
          <w:rFonts w:ascii="Myriad Hebrew" w:eastAsia="Times New Roman" w:hAnsi="Myriad Hebrew" w:cs="Myriad Hebrew"/>
          <w:b/>
          <w:color w:val="000000"/>
        </w:rPr>
        <w:t>Convincing and Support:</w:t>
      </w:r>
      <w:r w:rsidRPr="00711F52">
        <w:rPr>
          <w:rFonts w:ascii="Myriad Hebrew" w:eastAsia="Times New Roman" w:hAnsi="Myriad Hebrew" w:cs="Myriad Hebrew"/>
          <w:color w:val="000000"/>
        </w:rPr>
        <w:t xml:space="preserve"> </w:t>
      </w:r>
      <w:r w:rsidR="00073CF8" w:rsidRPr="00711F52">
        <w:rPr>
          <w:rFonts w:ascii="Myriad Hebrew" w:eastAsia="Times New Roman" w:hAnsi="Myriad Hebrew" w:cs="Myriad Hebrew"/>
          <w:color w:val="000000"/>
        </w:rPr>
        <w:t>Some convincing and support neede</w:t>
      </w:r>
      <w:r w:rsidR="00F56EF9" w:rsidRPr="00711F52">
        <w:rPr>
          <w:rFonts w:ascii="Myriad Hebrew" w:eastAsia="Times New Roman" w:hAnsi="Myriad Hebrew" w:cs="Myriad Hebrew"/>
          <w:color w:val="000000"/>
        </w:rPr>
        <w:t xml:space="preserve">d with </w:t>
      </w:r>
      <w:r w:rsidR="005A434A" w:rsidRPr="00711F52">
        <w:rPr>
          <w:rFonts w:ascii="Myriad Hebrew" w:eastAsia="Times New Roman" w:hAnsi="Myriad Hebrew" w:cs="Myriad Hebrew"/>
          <w:color w:val="000000"/>
        </w:rPr>
        <w:t xml:space="preserve">staff still </w:t>
      </w:r>
      <w:r w:rsidR="00F56EF9" w:rsidRPr="00711F52">
        <w:rPr>
          <w:rFonts w:ascii="Myriad Hebrew" w:eastAsia="Times New Roman" w:hAnsi="Myriad Hebrew" w:cs="Myriad Hebrew"/>
          <w:color w:val="000000"/>
        </w:rPr>
        <w:t xml:space="preserve">learning </w:t>
      </w:r>
      <w:r w:rsidR="005A434A" w:rsidRPr="00711F52">
        <w:rPr>
          <w:rFonts w:ascii="Myriad Hebrew" w:eastAsia="Times New Roman" w:hAnsi="Myriad Hebrew" w:cs="Myriad Hebrew"/>
          <w:color w:val="000000"/>
        </w:rPr>
        <w:t xml:space="preserve">about </w:t>
      </w:r>
      <w:r w:rsidR="00F56EF9" w:rsidRPr="00711F52">
        <w:rPr>
          <w:rFonts w:ascii="Myriad Hebrew" w:eastAsia="Times New Roman" w:hAnsi="Myriad Hebrew" w:cs="Myriad Hebrew"/>
          <w:color w:val="000000"/>
        </w:rPr>
        <w:t>community energy</w:t>
      </w:r>
      <w:r w:rsidR="00073CF8" w:rsidRPr="00711F52">
        <w:rPr>
          <w:rFonts w:ascii="Myriad Hebrew" w:eastAsia="Times New Roman" w:hAnsi="Myriad Hebrew" w:cs="Myriad Hebrew"/>
          <w:color w:val="000000"/>
        </w:rPr>
        <w:t xml:space="preserve"> work</w:t>
      </w:r>
      <w:r w:rsidRPr="00711F52">
        <w:rPr>
          <w:rFonts w:ascii="Myriad Hebrew" w:eastAsia="Times New Roman" w:hAnsi="Myriad Hebrew" w:cs="Myriad Hebrew"/>
          <w:color w:val="000000"/>
        </w:rPr>
        <w:t>; h</w:t>
      </w:r>
      <w:r w:rsidR="001D5ECE" w:rsidRPr="00711F52">
        <w:rPr>
          <w:rFonts w:ascii="Myriad Hebrew" w:eastAsia="Times New Roman" w:hAnsi="Myriad Hebrew" w:cs="Myriad Hebrew"/>
          <w:color w:val="000000"/>
        </w:rPr>
        <w:t xml:space="preserve">ow to sell or convince operations staff or related-departmental staff </w:t>
      </w:r>
    </w:p>
    <w:p w14:paraId="67C8E099" w14:textId="19221D66" w:rsidR="00073CF8" w:rsidRPr="00711F52" w:rsidRDefault="00AF3ABF" w:rsidP="00735BE9">
      <w:pPr>
        <w:pStyle w:val="ListParagraph"/>
        <w:numPr>
          <w:ilvl w:val="0"/>
          <w:numId w:val="3"/>
        </w:numPr>
        <w:jc w:val="both"/>
        <w:rPr>
          <w:rFonts w:ascii="Myriad Hebrew" w:eastAsia="Times New Roman" w:hAnsi="Myriad Hebrew" w:cs="Myriad Hebrew"/>
          <w:color w:val="000000"/>
        </w:rPr>
      </w:pPr>
      <w:r w:rsidRPr="00711F52">
        <w:rPr>
          <w:rFonts w:ascii="Myriad Hebrew" w:eastAsia="Times New Roman" w:hAnsi="Myriad Hebrew" w:cs="Myriad Hebrew"/>
          <w:b/>
          <w:color w:val="000000"/>
        </w:rPr>
        <w:t>Capacity</w:t>
      </w:r>
      <w:r w:rsidRPr="00711F52">
        <w:rPr>
          <w:rFonts w:ascii="Myriad Hebrew" w:eastAsia="Times New Roman" w:hAnsi="Myriad Hebrew" w:cs="Myriad Hebrew"/>
          <w:color w:val="000000"/>
        </w:rPr>
        <w:t xml:space="preserve">: </w:t>
      </w:r>
      <w:r w:rsidR="00F56EF9" w:rsidRPr="00711F52">
        <w:rPr>
          <w:rFonts w:ascii="Myriad Hebrew" w:eastAsia="Times New Roman" w:hAnsi="Myriad Hebrew" w:cs="Myriad Hebrew"/>
          <w:color w:val="000000"/>
        </w:rPr>
        <w:t>Limited c</w:t>
      </w:r>
      <w:r w:rsidR="00073CF8" w:rsidRPr="00711F52">
        <w:rPr>
          <w:rFonts w:ascii="Myriad Hebrew" w:eastAsia="Times New Roman" w:hAnsi="Myriad Hebrew" w:cs="Myriad Hebrew"/>
          <w:color w:val="000000"/>
        </w:rPr>
        <w:t>apacity to do the work</w:t>
      </w:r>
      <w:r w:rsidR="001D5ECE" w:rsidRPr="00711F52">
        <w:rPr>
          <w:rFonts w:ascii="Myriad Hebrew" w:eastAsia="Times New Roman" w:hAnsi="Myriad Hebrew" w:cs="Myriad Hebrew"/>
          <w:color w:val="000000"/>
        </w:rPr>
        <w:t xml:space="preserve"> </w:t>
      </w:r>
      <w:r w:rsidR="005A434A" w:rsidRPr="00711F52">
        <w:rPr>
          <w:rFonts w:ascii="Myriad Hebrew" w:eastAsia="Times New Roman" w:hAnsi="Myriad Hebrew" w:cs="Myriad Hebrew"/>
          <w:color w:val="000000"/>
        </w:rPr>
        <w:t xml:space="preserve">Community Energy Managers (CEMs) </w:t>
      </w:r>
      <w:r w:rsidR="001D5ECE" w:rsidRPr="00711F52">
        <w:rPr>
          <w:rFonts w:ascii="Myriad Hebrew" w:eastAsia="Times New Roman" w:hAnsi="Myriad Hebrew" w:cs="Myriad Hebrew"/>
          <w:color w:val="000000"/>
        </w:rPr>
        <w:t xml:space="preserve">have </w:t>
      </w:r>
      <w:r w:rsidR="005A434A" w:rsidRPr="00711F52">
        <w:rPr>
          <w:rFonts w:ascii="Myriad Hebrew" w:eastAsia="Times New Roman" w:hAnsi="Myriad Hebrew" w:cs="Myriad Hebrew"/>
          <w:color w:val="000000"/>
        </w:rPr>
        <w:t xml:space="preserve">much </w:t>
      </w:r>
      <w:r w:rsidR="001D5ECE" w:rsidRPr="00711F52">
        <w:rPr>
          <w:rFonts w:ascii="Myriad Hebrew" w:eastAsia="Times New Roman" w:hAnsi="Myriad Hebrew" w:cs="Myriad Hebrew"/>
          <w:color w:val="000000"/>
        </w:rPr>
        <w:t>work underway, the number of staff working</w:t>
      </w:r>
      <w:r w:rsidR="005A434A" w:rsidRPr="00711F52">
        <w:rPr>
          <w:rFonts w:ascii="Myriad Hebrew" w:eastAsia="Times New Roman" w:hAnsi="Myriad Hebrew" w:cs="Myriad Hebrew"/>
          <w:color w:val="000000"/>
        </w:rPr>
        <w:t>;</w:t>
      </w:r>
      <w:r w:rsidR="001D5ECE" w:rsidRPr="00711F52">
        <w:rPr>
          <w:rFonts w:ascii="Myriad Hebrew" w:eastAsia="Times New Roman" w:hAnsi="Myriad Hebrew" w:cs="Myriad Hebrew"/>
          <w:color w:val="000000"/>
        </w:rPr>
        <w:t xml:space="preserve"> council prioriti</w:t>
      </w:r>
      <w:r w:rsidR="005A434A" w:rsidRPr="00711F52">
        <w:rPr>
          <w:rFonts w:ascii="Myriad Hebrew" w:eastAsia="Times New Roman" w:hAnsi="Myriad Hebrew" w:cs="Myriad Hebrew"/>
          <w:color w:val="000000"/>
        </w:rPr>
        <w:t>z</w:t>
      </w:r>
      <w:r w:rsidR="001D5ECE" w:rsidRPr="00711F52">
        <w:rPr>
          <w:rFonts w:ascii="Myriad Hebrew" w:eastAsia="Times New Roman" w:hAnsi="Myriad Hebrew" w:cs="Myriad Hebrew"/>
          <w:color w:val="000000"/>
        </w:rPr>
        <w:t>es on what gets d</w:t>
      </w:r>
      <w:r w:rsidR="002E243B" w:rsidRPr="00711F52">
        <w:rPr>
          <w:rFonts w:ascii="Myriad Hebrew" w:eastAsia="Times New Roman" w:hAnsi="Myriad Hebrew" w:cs="Myriad Hebrew"/>
          <w:color w:val="000000"/>
        </w:rPr>
        <w:t>one, and what gets pushed aside</w:t>
      </w:r>
      <w:r w:rsidR="001D5ECE" w:rsidRPr="00711F52">
        <w:rPr>
          <w:rFonts w:ascii="Myriad Hebrew" w:eastAsia="Times New Roman" w:hAnsi="Myriad Hebrew" w:cs="Myriad Hebrew"/>
          <w:color w:val="000000"/>
        </w:rPr>
        <w:t xml:space="preserve"> </w:t>
      </w:r>
    </w:p>
    <w:p w14:paraId="3D2F6CC0" w14:textId="4CCE8169" w:rsidR="00073CF8" w:rsidRPr="00711F52" w:rsidRDefault="00AF3ABF" w:rsidP="00735BE9">
      <w:pPr>
        <w:pStyle w:val="ListParagraph"/>
        <w:numPr>
          <w:ilvl w:val="0"/>
          <w:numId w:val="3"/>
        </w:numPr>
        <w:jc w:val="both"/>
        <w:rPr>
          <w:rFonts w:ascii="Myriad Hebrew" w:eastAsia="Times New Roman" w:hAnsi="Myriad Hebrew" w:cs="Myriad Hebrew"/>
          <w:color w:val="000000"/>
        </w:rPr>
      </w:pPr>
      <w:r w:rsidRPr="00711F52">
        <w:rPr>
          <w:rFonts w:ascii="Myriad Hebrew" w:eastAsia="Times New Roman" w:hAnsi="Myriad Hebrew" w:cs="Myriad Hebrew"/>
          <w:b/>
          <w:color w:val="000000"/>
        </w:rPr>
        <w:t>Finance:</w:t>
      </w:r>
      <w:r w:rsidRPr="00711F52">
        <w:rPr>
          <w:rFonts w:ascii="Myriad Hebrew" w:eastAsia="Times New Roman" w:hAnsi="Myriad Hebrew" w:cs="Myriad Hebrew"/>
          <w:color w:val="000000"/>
        </w:rPr>
        <w:t xml:space="preserve"> </w:t>
      </w:r>
      <w:r w:rsidR="00073CF8" w:rsidRPr="00711F52">
        <w:rPr>
          <w:rFonts w:ascii="Myriad Hebrew" w:eastAsia="Times New Roman" w:hAnsi="Myriad Hebrew" w:cs="Myriad Hebrew"/>
          <w:color w:val="000000"/>
        </w:rPr>
        <w:t>Funding</w:t>
      </w:r>
      <w:r w:rsidR="00F56EF9" w:rsidRPr="00711F52">
        <w:rPr>
          <w:rFonts w:ascii="Myriad Hebrew" w:eastAsia="Times New Roman" w:hAnsi="Myriad Hebrew" w:cs="Myriad Hebrew"/>
          <w:color w:val="000000"/>
        </w:rPr>
        <w:t xml:space="preserve"> cycle and budgets</w:t>
      </w:r>
      <w:r w:rsidR="001D5ECE" w:rsidRPr="00711F52">
        <w:rPr>
          <w:rFonts w:ascii="Myriad Hebrew" w:eastAsia="Times New Roman" w:hAnsi="Myriad Hebrew" w:cs="Myriad Hebrew"/>
          <w:color w:val="000000"/>
        </w:rPr>
        <w:t xml:space="preserve"> </w:t>
      </w:r>
      <w:r w:rsidR="002E243B" w:rsidRPr="00711F52">
        <w:rPr>
          <w:rFonts w:ascii="Myriad Hebrew" w:eastAsia="Times New Roman" w:hAnsi="Myriad Hebrew" w:cs="Myriad Hebrew"/>
          <w:color w:val="000000"/>
        </w:rPr>
        <w:t xml:space="preserve">– </w:t>
      </w:r>
      <w:r w:rsidR="001D5ECE" w:rsidRPr="00711F52">
        <w:rPr>
          <w:rFonts w:ascii="Myriad Hebrew" w:eastAsia="Times New Roman" w:hAnsi="Myriad Hebrew" w:cs="Myriad Hebrew"/>
          <w:color w:val="000000"/>
        </w:rPr>
        <w:t>finding the capacity to do the work</w:t>
      </w:r>
    </w:p>
    <w:p w14:paraId="7248D835" w14:textId="683ADC1A" w:rsidR="00073CF8" w:rsidRPr="00711F52" w:rsidRDefault="00073CF8" w:rsidP="00735BE9">
      <w:pPr>
        <w:pStyle w:val="ListParagraph"/>
        <w:numPr>
          <w:ilvl w:val="0"/>
          <w:numId w:val="3"/>
        </w:numPr>
        <w:jc w:val="both"/>
        <w:rPr>
          <w:rFonts w:ascii="Myriad Hebrew" w:eastAsia="Times New Roman" w:hAnsi="Myriad Hebrew" w:cs="Myriad Hebrew"/>
          <w:color w:val="000000"/>
        </w:rPr>
      </w:pPr>
      <w:r w:rsidRPr="00711F52">
        <w:rPr>
          <w:rFonts w:ascii="Myriad Hebrew" w:eastAsia="Times New Roman" w:hAnsi="Myriad Hebrew" w:cs="Myriad Hebrew"/>
          <w:b/>
          <w:color w:val="000000"/>
        </w:rPr>
        <w:t xml:space="preserve">Time and </w:t>
      </w:r>
      <w:r w:rsidR="005A434A" w:rsidRPr="00711F52">
        <w:rPr>
          <w:rFonts w:ascii="Myriad Hebrew" w:eastAsia="Times New Roman" w:hAnsi="Myriad Hebrew" w:cs="Myriad Hebrew"/>
          <w:b/>
          <w:color w:val="000000"/>
        </w:rPr>
        <w:t>s</w:t>
      </w:r>
      <w:r w:rsidRPr="00711F52">
        <w:rPr>
          <w:rFonts w:ascii="Myriad Hebrew" w:eastAsia="Times New Roman" w:hAnsi="Myriad Hebrew" w:cs="Myriad Hebrew"/>
          <w:b/>
          <w:color w:val="000000"/>
        </w:rPr>
        <w:t>cope</w:t>
      </w:r>
      <w:r w:rsidR="00AF3ABF" w:rsidRPr="00711F52">
        <w:rPr>
          <w:rFonts w:ascii="Myriad Hebrew" w:eastAsia="Times New Roman" w:hAnsi="Myriad Hebrew" w:cs="Myriad Hebrew"/>
          <w:color w:val="000000"/>
        </w:rPr>
        <w:t xml:space="preserve">: </w:t>
      </w:r>
      <w:r w:rsidR="00F56EF9" w:rsidRPr="00711F52">
        <w:rPr>
          <w:rFonts w:ascii="Myriad Hebrew" w:eastAsia="Times New Roman" w:hAnsi="Myriad Hebrew" w:cs="Myriad Hebrew"/>
          <w:color w:val="000000"/>
        </w:rPr>
        <w:t>CEM work</w:t>
      </w:r>
      <w:r w:rsidR="00AF3ABF" w:rsidRPr="00711F52">
        <w:rPr>
          <w:rFonts w:ascii="Myriad Hebrew" w:eastAsia="Times New Roman" w:hAnsi="Myriad Hebrew" w:cs="Myriad Hebrew"/>
          <w:color w:val="000000"/>
        </w:rPr>
        <w:t xml:space="preserve"> schedule</w:t>
      </w:r>
    </w:p>
    <w:p w14:paraId="2A16C81F" w14:textId="44DD59EF" w:rsidR="00735BE9" w:rsidRPr="00711F52" w:rsidRDefault="00AF3ABF" w:rsidP="00735BE9">
      <w:pPr>
        <w:pStyle w:val="ListParagraph"/>
        <w:numPr>
          <w:ilvl w:val="0"/>
          <w:numId w:val="3"/>
        </w:numPr>
        <w:jc w:val="both"/>
        <w:rPr>
          <w:rFonts w:ascii="Myriad Hebrew" w:eastAsia="Times New Roman" w:hAnsi="Myriad Hebrew" w:cs="Myriad Hebrew"/>
          <w:color w:val="000000"/>
        </w:rPr>
      </w:pPr>
      <w:r w:rsidRPr="00711F52">
        <w:rPr>
          <w:rFonts w:ascii="Myriad Hebrew" w:eastAsia="Times New Roman" w:hAnsi="Myriad Hebrew" w:cs="Myriad Hebrew"/>
          <w:b/>
          <w:color w:val="000000"/>
        </w:rPr>
        <w:t>Interests</w:t>
      </w:r>
      <w:r w:rsidRPr="00711F52">
        <w:rPr>
          <w:rFonts w:ascii="Myriad Hebrew" w:eastAsia="Times New Roman" w:hAnsi="Myriad Hebrew" w:cs="Myriad Hebrew"/>
          <w:color w:val="000000"/>
        </w:rPr>
        <w:t xml:space="preserve">: </w:t>
      </w:r>
      <w:r w:rsidR="001D5ECE" w:rsidRPr="00711F52">
        <w:rPr>
          <w:rFonts w:ascii="Myriad Hebrew" w:eastAsia="Times New Roman" w:hAnsi="Myriad Hebrew" w:cs="Myriad Hebrew"/>
          <w:color w:val="000000"/>
        </w:rPr>
        <w:t>What are BC Hydro’s interest and h</w:t>
      </w:r>
      <w:r w:rsidRPr="00711F52">
        <w:rPr>
          <w:rFonts w:ascii="Myriad Hebrew" w:eastAsia="Times New Roman" w:hAnsi="Myriad Hebrew" w:cs="Myriad Hebrew"/>
          <w:color w:val="000000"/>
        </w:rPr>
        <w:t>ow can they work with</w:t>
      </w:r>
      <w:r w:rsidR="00F921AE" w:rsidRPr="00711F52">
        <w:rPr>
          <w:rFonts w:ascii="Myriad Hebrew" w:eastAsia="Times New Roman" w:hAnsi="Myriad Hebrew" w:cs="Myriad Hebrew"/>
          <w:color w:val="000000"/>
        </w:rPr>
        <w:t xml:space="preserve"> CEMs</w:t>
      </w:r>
      <w:r w:rsidRPr="00711F52">
        <w:rPr>
          <w:rFonts w:ascii="Myriad Hebrew" w:eastAsia="Times New Roman" w:hAnsi="Myriad Hebrew" w:cs="Myriad Hebrew"/>
          <w:color w:val="000000"/>
        </w:rPr>
        <w:t>;</w:t>
      </w:r>
      <w:r w:rsidR="00F921AE" w:rsidRPr="00711F52">
        <w:rPr>
          <w:rFonts w:ascii="Myriad Hebrew" w:eastAsia="Times New Roman" w:hAnsi="Myriad Hebrew" w:cs="Myriad Hebrew"/>
          <w:color w:val="000000"/>
        </w:rPr>
        <w:t xml:space="preserve"> </w:t>
      </w:r>
      <w:proofErr w:type="spellStart"/>
      <w:r w:rsidR="00735BE9" w:rsidRPr="00711F52">
        <w:rPr>
          <w:rFonts w:ascii="Myriad Hebrew" w:eastAsia="Times New Roman" w:hAnsi="Myriad Hebrew" w:cs="Myriad Hebrew"/>
          <w:color w:val="000000"/>
        </w:rPr>
        <w:t>PowerS</w:t>
      </w:r>
      <w:r w:rsidR="00BC7992" w:rsidRPr="00711F52">
        <w:rPr>
          <w:rFonts w:ascii="Myriad Hebrew" w:eastAsia="Times New Roman" w:hAnsi="Myriad Hebrew" w:cs="Myriad Hebrew"/>
          <w:color w:val="000000"/>
        </w:rPr>
        <w:t>mart</w:t>
      </w:r>
      <w:proofErr w:type="spellEnd"/>
      <w:r w:rsidR="00BC7992" w:rsidRPr="00711F52">
        <w:rPr>
          <w:rFonts w:ascii="Myriad Hebrew" w:eastAsia="Times New Roman" w:hAnsi="Myriad Hebrew" w:cs="Myriad Hebrew"/>
          <w:color w:val="000000"/>
        </w:rPr>
        <w:t xml:space="preserve"> </w:t>
      </w:r>
      <w:r w:rsidR="005A434A" w:rsidRPr="00711F52">
        <w:rPr>
          <w:rFonts w:ascii="Myriad Hebrew" w:eastAsia="Times New Roman" w:hAnsi="Myriad Hebrew" w:cs="Myriad Hebrew"/>
          <w:color w:val="000000"/>
        </w:rPr>
        <w:t xml:space="preserve">has </w:t>
      </w:r>
      <w:r w:rsidR="00BC7992" w:rsidRPr="00711F52">
        <w:rPr>
          <w:rFonts w:ascii="Myriad Hebrew" w:eastAsia="Times New Roman" w:hAnsi="Myriad Hebrew" w:cs="Myriad Hebrew"/>
          <w:color w:val="000000"/>
        </w:rPr>
        <w:t>shift</w:t>
      </w:r>
      <w:r w:rsidR="005A434A" w:rsidRPr="00711F52">
        <w:rPr>
          <w:rFonts w:ascii="Myriad Hebrew" w:eastAsia="Times New Roman" w:hAnsi="Myriad Hebrew" w:cs="Myriad Hebrew"/>
          <w:color w:val="000000"/>
        </w:rPr>
        <w:t>ed</w:t>
      </w:r>
      <w:r w:rsidR="00BC7992" w:rsidRPr="00711F52">
        <w:rPr>
          <w:rFonts w:ascii="Myriad Hebrew" w:eastAsia="Times New Roman" w:hAnsi="Myriad Hebrew" w:cs="Myriad Hebrew"/>
          <w:color w:val="000000"/>
        </w:rPr>
        <w:t xml:space="preserve"> </w:t>
      </w:r>
      <w:r w:rsidR="00F921AE" w:rsidRPr="00711F52">
        <w:rPr>
          <w:rFonts w:ascii="Myriad Hebrew" w:eastAsia="Times New Roman" w:hAnsi="Myriad Hebrew" w:cs="Myriad Hebrew"/>
          <w:color w:val="000000"/>
        </w:rPr>
        <w:t xml:space="preserve">from </w:t>
      </w:r>
      <w:r w:rsidR="00B53890" w:rsidRPr="00711F52">
        <w:rPr>
          <w:rFonts w:ascii="Myriad Hebrew" w:eastAsia="Times New Roman" w:hAnsi="Myriad Hebrew" w:cs="Myriad Hebrew"/>
          <w:color w:val="000000"/>
        </w:rPr>
        <w:t xml:space="preserve">energy </w:t>
      </w:r>
      <w:r w:rsidR="00F921AE" w:rsidRPr="00711F52">
        <w:rPr>
          <w:rFonts w:ascii="Myriad Hebrew" w:eastAsia="Times New Roman" w:hAnsi="Myriad Hebrew" w:cs="Myriad Hebrew"/>
          <w:color w:val="000000"/>
        </w:rPr>
        <w:t xml:space="preserve">conservation and </w:t>
      </w:r>
      <w:r w:rsidR="000903BA" w:rsidRPr="00711F52">
        <w:rPr>
          <w:rFonts w:ascii="Myriad Hebrew" w:eastAsia="Times New Roman" w:hAnsi="Myriad Hebrew" w:cs="Myriad Hebrew"/>
          <w:color w:val="000000"/>
        </w:rPr>
        <w:t>efficiency</w:t>
      </w:r>
      <w:r w:rsidR="00F921AE" w:rsidRPr="00711F52">
        <w:rPr>
          <w:rFonts w:ascii="Myriad Hebrew" w:eastAsia="Times New Roman" w:hAnsi="Myriad Hebrew" w:cs="Myriad Hebrew"/>
          <w:color w:val="000000"/>
        </w:rPr>
        <w:t xml:space="preserve"> </w:t>
      </w:r>
      <w:r w:rsidR="00B53890" w:rsidRPr="00711F52">
        <w:rPr>
          <w:rFonts w:ascii="Myriad Hebrew" w:eastAsia="Times New Roman" w:hAnsi="Myriad Hebrew" w:cs="Myriad Hebrew"/>
          <w:color w:val="000000"/>
        </w:rPr>
        <w:t xml:space="preserve">DSM </w:t>
      </w:r>
      <w:r w:rsidR="00F921AE" w:rsidRPr="00711F52">
        <w:rPr>
          <w:rFonts w:ascii="Myriad Hebrew" w:eastAsia="Times New Roman" w:hAnsi="Myriad Hebrew" w:cs="Myriad Hebrew"/>
          <w:color w:val="000000"/>
        </w:rPr>
        <w:t>to capacity-focused</w:t>
      </w:r>
      <w:r w:rsidR="006034E6" w:rsidRPr="00711F52">
        <w:rPr>
          <w:rFonts w:ascii="Myriad Hebrew" w:eastAsia="Times New Roman" w:hAnsi="Myriad Hebrew" w:cs="Myriad Hebrew"/>
          <w:color w:val="000000"/>
        </w:rPr>
        <w:t xml:space="preserve"> broader </w:t>
      </w:r>
      <w:r w:rsidR="006034E6" w:rsidRPr="00711F52">
        <w:rPr>
          <w:rFonts w:ascii="Myriad Hebrew" w:eastAsia="Times New Roman" w:hAnsi="Myriad Hebrew" w:cs="Myriad Hebrew"/>
          <w:color w:val="000000"/>
        </w:rPr>
        <w:lastRenderedPageBreak/>
        <w:t>energy management and low-carbon electrification EV; work with large consumers on managing capacity on the electric grid – what are the opportunities</w:t>
      </w:r>
      <w:r w:rsidR="00F921AE" w:rsidRPr="00711F52">
        <w:rPr>
          <w:rFonts w:ascii="Myriad Hebrew" w:eastAsia="Times New Roman" w:hAnsi="Myriad Hebrew" w:cs="Myriad Hebrew"/>
          <w:color w:val="000000"/>
        </w:rPr>
        <w:t xml:space="preserve">) </w:t>
      </w:r>
    </w:p>
    <w:p w14:paraId="1EEDA0D4" w14:textId="77777777" w:rsidR="00735BE9" w:rsidRPr="00711F52" w:rsidRDefault="00735BE9" w:rsidP="00735BE9">
      <w:pPr>
        <w:jc w:val="both"/>
        <w:rPr>
          <w:rFonts w:ascii="Myriad Hebrew" w:eastAsia="Times New Roman" w:hAnsi="Myriad Hebrew" w:cs="Myriad Hebrew"/>
          <w:color w:val="000000"/>
        </w:rPr>
      </w:pPr>
    </w:p>
    <w:p w14:paraId="60095CCD" w14:textId="77777777" w:rsidR="002D6CCC" w:rsidRPr="00711F52" w:rsidRDefault="002D6CCC" w:rsidP="00735BE9">
      <w:pPr>
        <w:jc w:val="both"/>
        <w:rPr>
          <w:rFonts w:ascii="Myriad Hebrew" w:eastAsia="Times New Roman" w:hAnsi="Myriad Hebrew" w:cs="Myriad Hebrew"/>
          <w:b/>
          <w:bCs/>
          <w:color w:val="0070C0"/>
        </w:rPr>
      </w:pPr>
    </w:p>
    <w:p w14:paraId="0D80A9CD" w14:textId="77777777" w:rsidR="00073CF8" w:rsidRPr="00711F52" w:rsidRDefault="00073CF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 xml:space="preserve">Where do you look for your information and sources for community energy work?  </w:t>
      </w:r>
    </w:p>
    <w:p w14:paraId="26B59E15" w14:textId="6F350A5A" w:rsidR="00073CF8" w:rsidRPr="00711F52" w:rsidRDefault="00073CF8"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No one hub of information </w:t>
      </w:r>
      <w:r w:rsidR="005A434A" w:rsidRPr="00711F52">
        <w:rPr>
          <w:rFonts w:ascii="Myriad Hebrew" w:eastAsia="Times New Roman" w:hAnsi="Myriad Hebrew" w:cs="Myriad Hebrew"/>
          <w:color w:val="000000"/>
        </w:rPr>
        <w:t xml:space="preserve">is available </w:t>
      </w:r>
      <w:r w:rsidRPr="00711F52">
        <w:rPr>
          <w:rFonts w:ascii="Myriad Hebrew" w:eastAsia="Times New Roman" w:hAnsi="Myriad Hebrew" w:cs="Myriad Hebrew"/>
          <w:color w:val="000000"/>
        </w:rPr>
        <w:t>for all CEMs</w:t>
      </w:r>
    </w:p>
    <w:p w14:paraId="29279F60" w14:textId="486953F2" w:rsidR="00073CF8" w:rsidRPr="00711F52" w:rsidRDefault="00073CF8"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Community Energy </w:t>
      </w:r>
      <w:r w:rsidR="005A434A" w:rsidRPr="00711F52">
        <w:rPr>
          <w:rFonts w:ascii="Myriad Hebrew" w:eastAsia="Times New Roman" w:hAnsi="Myriad Hebrew" w:cs="Myriad Hebrew"/>
          <w:color w:val="000000"/>
        </w:rPr>
        <w:t xml:space="preserve">&amp; Emissions </w:t>
      </w:r>
      <w:r w:rsidRPr="00711F52">
        <w:rPr>
          <w:rFonts w:ascii="Myriad Hebrew" w:eastAsia="Times New Roman" w:hAnsi="Myriad Hebrew" w:cs="Myriad Hebrew"/>
          <w:color w:val="000000"/>
        </w:rPr>
        <w:t>Inventory (CE</w:t>
      </w:r>
      <w:r w:rsidR="005A434A" w:rsidRPr="00711F52">
        <w:rPr>
          <w:rFonts w:ascii="Myriad Hebrew" w:eastAsia="Times New Roman" w:hAnsi="Myriad Hebrew" w:cs="Myriad Hebrew"/>
          <w:color w:val="000000"/>
        </w:rPr>
        <w:t>E</w:t>
      </w:r>
      <w:r w:rsidRPr="00711F52">
        <w:rPr>
          <w:rFonts w:ascii="Myriad Hebrew" w:eastAsia="Times New Roman" w:hAnsi="Myriad Hebrew" w:cs="Myriad Hebrew"/>
          <w:color w:val="000000"/>
        </w:rPr>
        <w:t xml:space="preserve">I) </w:t>
      </w:r>
    </w:p>
    <w:p w14:paraId="6A70A690" w14:textId="77777777" w:rsidR="00073CF8" w:rsidRPr="00711F52" w:rsidRDefault="00073CF8"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BC Hydro online portal website (internal)</w:t>
      </w:r>
    </w:p>
    <w:p w14:paraId="4245E4B2" w14:textId="1CAE68A3" w:rsidR="00073CF8" w:rsidRPr="00711F52" w:rsidRDefault="00073CF8"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Local government’s departmental data</w:t>
      </w:r>
    </w:p>
    <w:p w14:paraId="69F0E64A" w14:textId="0BC649ED" w:rsidR="000714FF" w:rsidRPr="00711F52" w:rsidRDefault="000714FF"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Census and Canadian Household Survey (dwelling</w:t>
      </w:r>
      <w:r w:rsidR="005A434A" w:rsidRPr="00711F52">
        <w:rPr>
          <w:rFonts w:ascii="Myriad Hebrew" w:eastAsia="Times New Roman" w:hAnsi="Myriad Hebrew" w:cs="Myriad Hebrew"/>
          <w:color w:val="000000"/>
        </w:rPr>
        <w:t>s</w:t>
      </w:r>
      <w:r w:rsidRPr="00711F52">
        <w:rPr>
          <w:rFonts w:ascii="Myriad Hebrew" w:eastAsia="Times New Roman" w:hAnsi="Myriad Hebrew" w:cs="Myriad Hebrew"/>
          <w:color w:val="000000"/>
        </w:rPr>
        <w:t>)</w:t>
      </w:r>
    </w:p>
    <w:p w14:paraId="07021F13" w14:textId="776ED7C4" w:rsidR="0037638E" w:rsidRPr="00711F52" w:rsidRDefault="0037638E"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Existing websites on BC CEA, BC SEA</w:t>
      </w:r>
    </w:p>
    <w:p w14:paraId="44CFF13B" w14:textId="77777777" w:rsidR="00073CF8" w:rsidRPr="00711F52" w:rsidRDefault="00073CF8"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Calling, emailing and chatting with other CEMs</w:t>
      </w:r>
    </w:p>
    <w:p w14:paraId="08DEDAE0" w14:textId="3976BC6C" w:rsidR="00073CF8" w:rsidRPr="00711F52" w:rsidRDefault="00073CF8"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Monthly or Quarterly workshops hosted by BC Hydro (roundtables)</w:t>
      </w:r>
    </w:p>
    <w:p w14:paraId="1B27603E" w14:textId="6E28C230" w:rsidR="00073CF8" w:rsidRPr="00711F52" w:rsidRDefault="00073CF8"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Webinars</w:t>
      </w:r>
    </w:p>
    <w:p w14:paraId="067C6B30" w14:textId="2CAE9CA8" w:rsidR="00073CF8" w:rsidRPr="00711F52" w:rsidRDefault="00073CF8"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Independent research</w:t>
      </w:r>
    </w:p>
    <w:p w14:paraId="7E05C894" w14:textId="7CF277D1" w:rsidR="00277898" w:rsidRPr="00711F52" w:rsidRDefault="00277898" w:rsidP="00735BE9">
      <w:pPr>
        <w:pStyle w:val="ListParagraph"/>
        <w:numPr>
          <w:ilvl w:val="0"/>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BC Hydro has a tool that was developed by the CEMs – Community energy management assessment tool, module focused on process rather than the tool, looking at ways for </w:t>
      </w:r>
      <w:r w:rsidR="005A434A" w:rsidRPr="00711F52">
        <w:rPr>
          <w:rFonts w:ascii="Myriad Hebrew" w:eastAsia="Times New Roman" w:hAnsi="Myriad Hebrew" w:cs="Myriad Hebrew"/>
          <w:color w:val="000000"/>
        </w:rPr>
        <w:t>BC Hydro</w:t>
      </w:r>
      <w:r w:rsidRPr="00711F52">
        <w:rPr>
          <w:rFonts w:ascii="Myriad Hebrew" w:eastAsia="Times New Roman" w:hAnsi="Myriad Hebrew" w:cs="Myriad Hebrew"/>
          <w:color w:val="000000"/>
        </w:rPr>
        <w:t xml:space="preserve"> to facilitate local government having a CEM or renewing a CEM conversation (green building</w:t>
      </w:r>
      <w:r w:rsidR="005A434A" w:rsidRPr="00711F52">
        <w:rPr>
          <w:rFonts w:ascii="Myriad Hebrew" w:eastAsia="Times New Roman" w:hAnsi="Myriad Hebrew" w:cs="Myriad Hebrew"/>
          <w:color w:val="000000"/>
        </w:rPr>
        <w:t>s</w:t>
      </w:r>
      <w:r w:rsidRPr="00711F52">
        <w:rPr>
          <w:rFonts w:ascii="Myriad Hebrew" w:eastAsia="Times New Roman" w:hAnsi="Myriad Hebrew" w:cs="Myriad Hebrew"/>
          <w:color w:val="000000"/>
        </w:rPr>
        <w:t xml:space="preserve">, EV, benchmark priorities, and future modules coming in place) to reflect local government </w:t>
      </w:r>
      <w:r w:rsidR="005A434A" w:rsidRPr="00711F52">
        <w:rPr>
          <w:rFonts w:ascii="Myriad Hebrew" w:eastAsia="Times New Roman" w:hAnsi="Myriad Hebrew" w:cs="Myriad Hebrew"/>
          <w:color w:val="000000"/>
        </w:rPr>
        <w:t>progress</w:t>
      </w:r>
      <w:r w:rsidRPr="00711F52">
        <w:rPr>
          <w:rFonts w:ascii="Myriad Hebrew" w:eastAsia="Times New Roman" w:hAnsi="Myriad Hebrew" w:cs="Myriad Hebrew"/>
          <w:color w:val="000000"/>
        </w:rPr>
        <w:t>, benchmark, and develop a work plan to achieve goals for municipalities</w:t>
      </w:r>
    </w:p>
    <w:p w14:paraId="217975C3" w14:textId="3EECD42C" w:rsidR="00277898" w:rsidRPr="00711F52" w:rsidRDefault="00277898" w:rsidP="00735BE9">
      <w:pPr>
        <w:pStyle w:val="ListParagraph"/>
        <w:numPr>
          <w:ilvl w:val="1"/>
          <w:numId w:val="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Flexible for each CEM to be able to achieve deliverables dependent on where the progress of municipalities, and identify the gaps to strengthen within their scope</w:t>
      </w:r>
    </w:p>
    <w:p w14:paraId="1BFECC61" w14:textId="77777777" w:rsidR="00073CF8" w:rsidRPr="00711F52" w:rsidRDefault="00073CF8" w:rsidP="00735BE9">
      <w:pPr>
        <w:jc w:val="both"/>
        <w:rPr>
          <w:rFonts w:ascii="Myriad Hebrew" w:eastAsia="Times New Roman" w:hAnsi="Myriad Hebrew" w:cs="Myriad Hebrew"/>
          <w:color w:val="000000"/>
        </w:rPr>
      </w:pPr>
    </w:p>
    <w:p w14:paraId="58EF9A4B" w14:textId="2B88ADC0" w:rsidR="00073CF8" w:rsidRPr="00711F52" w:rsidRDefault="00073CF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 xml:space="preserve">We are currently changing the </w:t>
      </w:r>
      <w:r w:rsidR="005A434A" w:rsidRPr="00711F52">
        <w:rPr>
          <w:rFonts w:ascii="Myriad Hebrew" w:eastAsia="Times New Roman" w:hAnsi="Myriad Hebrew" w:cs="Myriad Hebrew"/>
          <w:b/>
          <w:bCs/>
          <w:color w:val="0070C0"/>
        </w:rPr>
        <w:t xml:space="preserve">CEE </w:t>
      </w:r>
      <w:r w:rsidRPr="00711F52">
        <w:rPr>
          <w:rFonts w:ascii="Myriad Hebrew" w:eastAsia="Times New Roman" w:hAnsi="Myriad Hebrew" w:cs="Myriad Hebrew"/>
          <w:b/>
          <w:bCs/>
          <w:color w:val="0070C0"/>
        </w:rPr>
        <w:t>website to curate different sections</w:t>
      </w:r>
      <w:r w:rsidR="005A434A" w:rsidRPr="00711F52">
        <w:rPr>
          <w:rFonts w:ascii="Myriad Hebrew" w:eastAsia="Times New Roman" w:hAnsi="Myriad Hebrew" w:cs="Myriad Hebrew"/>
          <w:b/>
          <w:bCs/>
          <w:color w:val="0070C0"/>
        </w:rPr>
        <w:t>? D</w:t>
      </w:r>
      <w:r w:rsidRPr="00711F52">
        <w:rPr>
          <w:rFonts w:ascii="Myriad Hebrew" w:eastAsia="Times New Roman" w:hAnsi="Myriad Hebrew" w:cs="Myriad Hebrew"/>
          <w:b/>
          <w:bCs/>
          <w:color w:val="0070C0"/>
        </w:rPr>
        <w:t>o you have any suggestions for how th</w:t>
      </w:r>
      <w:r w:rsidR="005A434A" w:rsidRPr="00711F52">
        <w:rPr>
          <w:rFonts w:ascii="Myriad Hebrew" w:eastAsia="Times New Roman" w:hAnsi="Myriad Hebrew" w:cs="Myriad Hebrew"/>
          <w:b/>
          <w:bCs/>
          <w:color w:val="0070C0"/>
        </w:rPr>
        <w:t xml:space="preserve">is </w:t>
      </w:r>
      <w:r w:rsidRPr="00711F52">
        <w:rPr>
          <w:rFonts w:ascii="Myriad Hebrew" w:eastAsia="Times New Roman" w:hAnsi="Myriad Hebrew" w:cs="Myriad Hebrew"/>
          <w:b/>
          <w:bCs/>
          <w:color w:val="0070C0"/>
        </w:rPr>
        <w:t xml:space="preserve">information can best serve your needs? </w:t>
      </w:r>
    </w:p>
    <w:p w14:paraId="6993FA5F" w14:textId="7756FE8D" w:rsidR="00073CF8" w:rsidRPr="00711F52" w:rsidRDefault="005A434A" w:rsidP="00735BE9">
      <w:pPr>
        <w:pStyle w:val="ListParagraph"/>
        <w:numPr>
          <w:ilvl w:val="0"/>
          <w:numId w:val="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Aides </w:t>
      </w:r>
      <w:r w:rsidR="00073CF8" w:rsidRPr="00711F52">
        <w:rPr>
          <w:rFonts w:ascii="Myriad Hebrew" w:eastAsia="Times New Roman" w:hAnsi="Myriad Hebrew" w:cs="Myriad Hebrew"/>
          <w:color w:val="000000"/>
        </w:rPr>
        <w:t>BC Energy Step Code</w:t>
      </w:r>
      <w:r w:rsidR="00B506F4" w:rsidRPr="00711F52">
        <w:rPr>
          <w:rStyle w:val="FootnoteReference"/>
          <w:rFonts w:ascii="Myriad Hebrew" w:eastAsia="Times New Roman" w:hAnsi="Myriad Hebrew" w:cs="Myriad Hebrew"/>
          <w:color w:val="000000"/>
        </w:rPr>
        <w:footnoteReference w:id="3"/>
      </w:r>
    </w:p>
    <w:p w14:paraId="78A7FB86" w14:textId="2BC3F2C5" w:rsidR="00073CF8" w:rsidRPr="00711F52" w:rsidRDefault="009E704A" w:rsidP="00735BE9">
      <w:pPr>
        <w:pStyle w:val="ListParagraph"/>
        <w:numPr>
          <w:ilvl w:val="0"/>
          <w:numId w:val="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Energy b</w:t>
      </w:r>
      <w:r w:rsidR="00073CF8" w:rsidRPr="00711F52">
        <w:rPr>
          <w:rFonts w:ascii="Myriad Hebrew" w:eastAsia="Times New Roman" w:hAnsi="Myriad Hebrew" w:cs="Myriad Hebrew"/>
          <w:color w:val="000000"/>
        </w:rPr>
        <w:t xml:space="preserve">enchmarking work (pulling up quick data and information for fact checking and </w:t>
      </w:r>
      <w:r w:rsidR="00F56EF9" w:rsidRPr="00711F52">
        <w:rPr>
          <w:rFonts w:ascii="Myriad Hebrew" w:eastAsia="Times New Roman" w:hAnsi="Myriad Hebrew" w:cs="Myriad Hebrew"/>
          <w:color w:val="000000"/>
        </w:rPr>
        <w:t xml:space="preserve">internal </w:t>
      </w:r>
      <w:r w:rsidR="00073CF8" w:rsidRPr="00711F52">
        <w:rPr>
          <w:rFonts w:ascii="Myriad Hebrew" w:eastAsia="Times New Roman" w:hAnsi="Myriad Hebrew" w:cs="Myriad Hebrew"/>
          <w:color w:val="000000"/>
        </w:rPr>
        <w:t>comparison)</w:t>
      </w:r>
    </w:p>
    <w:p w14:paraId="3E4CF3E7" w14:textId="700787C3" w:rsidR="00073CF8" w:rsidRPr="00711F52" w:rsidRDefault="00073CF8" w:rsidP="00735BE9">
      <w:pPr>
        <w:pStyle w:val="ListParagraph"/>
        <w:numPr>
          <w:ilvl w:val="0"/>
          <w:numId w:val="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Ways to show side-by-side comparison </w:t>
      </w:r>
      <w:r w:rsidR="007C5CBC" w:rsidRPr="00711F52">
        <w:rPr>
          <w:rFonts w:ascii="Myriad Hebrew" w:eastAsia="Times New Roman" w:hAnsi="Myriad Hebrew" w:cs="Myriad Hebrew"/>
          <w:color w:val="000000"/>
        </w:rPr>
        <w:t xml:space="preserve">with </w:t>
      </w:r>
      <w:r w:rsidRPr="00711F52">
        <w:rPr>
          <w:rFonts w:ascii="Myriad Hebrew" w:eastAsia="Times New Roman" w:hAnsi="Myriad Hebrew" w:cs="Myriad Hebrew"/>
          <w:color w:val="000000"/>
        </w:rPr>
        <w:t xml:space="preserve">other </w:t>
      </w:r>
      <w:r w:rsidR="006E2F19" w:rsidRPr="00711F52">
        <w:rPr>
          <w:rFonts w:ascii="Myriad Hebrew" w:eastAsia="Times New Roman" w:hAnsi="Myriad Hebrew" w:cs="Myriad Hebrew"/>
          <w:color w:val="000000"/>
        </w:rPr>
        <w:t>municipalities</w:t>
      </w:r>
      <w:r w:rsidRPr="00711F52">
        <w:rPr>
          <w:rFonts w:ascii="Myriad Hebrew" w:eastAsia="Times New Roman" w:hAnsi="Myriad Hebrew" w:cs="Myriad Hebrew"/>
          <w:color w:val="000000"/>
        </w:rPr>
        <w:t xml:space="preserve"> on their community energy work</w:t>
      </w:r>
    </w:p>
    <w:p w14:paraId="76679E39" w14:textId="77777777" w:rsidR="00073CF8" w:rsidRPr="00711F52" w:rsidRDefault="00073CF8" w:rsidP="00735BE9">
      <w:pPr>
        <w:pStyle w:val="ListParagraph"/>
        <w:numPr>
          <w:ilvl w:val="0"/>
          <w:numId w:val="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Create a hub/community where plethora of public raw data can be used in different ways</w:t>
      </w:r>
    </w:p>
    <w:p w14:paraId="5C15A83E" w14:textId="607D4137" w:rsidR="00073CF8" w:rsidRPr="00711F52" w:rsidRDefault="00073CF8" w:rsidP="00735BE9">
      <w:pPr>
        <w:pStyle w:val="ListParagraph"/>
        <w:numPr>
          <w:ilvl w:val="0"/>
          <w:numId w:val="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Toolbox analogy to give staff access to your resources on-demand</w:t>
      </w:r>
    </w:p>
    <w:p w14:paraId="054B0B0C" w14:textId="00EF7B20" w:rsidR="00D9028D" w:rsidRPr="00711F52" w:rsidRDefault="00D9028D" w:rsidP="00735BE9">
      <w:pPr>
        <w:pStyle w:val="ListParagraph"/>
        <w:numPr>
          <w:ilvl w:val="0"/>
          <w:numId w:val="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Providing resources to tailor different level</w:t>
      </w:r>
      <w:r w:rsidR="005A434A" w:rsidRPr="00711F52">
        <w:rPr>
          <w:rFonts w:ascii="Myriad Hebrew" w:eastAsia="Times New Roman" w:hAnsi="Myriad Hebrew" w:cs="Myriad Hebrew"/>
          <w:color w:val="000000"/>
        </w:rPr>
        <w:t>s</w:t>
      </w:r>
      <w:r w:rsidRPr="00711F52">
        <w:rPr>
          <w:rFonts w:ascii="Myriad Hebrew" w:eastAsia="Times New Roman" w:hAnsi="Myriad Hebrew" w:cs="Myriad Hebrew"/>
          <w:color w:val="000000"/>
        </w:rPr>
        <w:t xml:space="preserve"> of literacy for staff</w:t>
      </w:r>
      <w:r w:rsidR="000714FF" w:rsidRPr="00711F52">
        <w:rPr>
          <w:rFonts w:ascii="Myriad Hebrew" w:eastAsia="Times New Roman" w:hAnsi="Myriad Hebrew" w:cs="Myriad Hebrew"/>
          <w:color w:val="000000"/>
        </w:rPr>
        <w:t xml:space="preserve"> (expert/non-expert)</w:t>
      </w:r>
      <w:r w:rsidR="00043CAB" w:rsidRPr="00711F52">
        <w:rPr>
          <w:rFonts w:ascii="Myriad Hebrew" w:eastAsia="Times New Roman" w:hAnsi="Myriad Hebrew" w:cs="Myriad Hebrew"/>
          <w:color w:val="000000"/>
        </w:rPr>
        <w:t xml:space="preserve"> – community energy 101 for local government and public; room for higher-level detail and info for more experts</w:t>
      </w:r>
    </w:p>
    <w:p w14:paraId="51436029" w14:textId="5FC13E85" w:rsidR="00985235" w:rsidRPr="00711F52" w:rsidRDefault="00985235"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Show difference between corporate and community energy</w:t>
      </w:r>
      <w:r w:rsidR="00B506F4" w:rsidRPr="00711F52">
        <w:rPr>
          <w:rStyle w:val="FootnoteReference"/>
          <w:rFonts w:ascii="Myriad Hebrew" w:eastAsia="Times New Roman" w:hAnsi="Myriad Hebrew" w:cs="Myriad Hebrew"/>
          <w:color w:val="000000"/>
        </w:rPr>
        <w:footnoteReference w:id="4"/>
      </w:r>
      <w:r w:rsidRPr="00711F52">
        <w:rPr>
          <w:rFonts w:ascii="Myriad Hebrew" w:eastAsia="Times New Roman" w:hAnsi="Myriad Hebrew" w:cs="Myriad Hebrew"/>
          <w:color w:val="000000"/>
        </w:rPr>
        <w:t xml:space="preserve"> </w:t>
      </w:r>
    </w:p>
    <w:p w14:paraId="5333C815" w14:textId="77777777" w:rsidR="00D4248E" w:rsidRPr="00711F52" w:rsidRDefault="00D4248E" w:rsidP="00735BE9">
      <w:pPr>
        <w:pStyle w:val="ListParagraph"/>
        <w:numPr>
          <w:ilvl w:val="0"/>
          <w:numId w:val="5"/>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Attempt focus group style (info package) by generating discussion or consensus among group on what kinds of resources may be needed (i.e. CEM, homeowners, developers, etc.)</w:t>
      </w:r>
    </w:p>
    <w:p w14:paraId="2EC990DF" w14:textId="03EF51EB" w:rsidR="0037638E" w:rsidRPr="00711F52" w:rsidRDefault="0037638E" w:rsidP="00735BE9">
      <w:pPr>
        <w:pStyle w:val="ListParagraph"/>
        <w:numPr>
          <w:ilvl w:val="0"/>
          <w:numId w:val="5"/>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lastRenderedPageBreak/>
        <w:t>Can the materials be easy download</w:t>
      </w:r>
      <w:r w:rsidR="005A434A" w:rsidRPr="00711F52">
        <w:rPr>
          <w:rFonts w:ascii="Myriad Hebrew" w:eastAsia="Times New Roman" w:hAnsi="Myriad Hebrew" w:cs="Myriad Hebrew"/>
          <w:color w:val="000000"/>
          <w:lang w:val="en-CA"/>
        </w:rPr>
        <w:t xml:space="preserve">ed e.g. - </w:t>
      </w:r>
      <w:r w:rsidRPr="00711F52">
        <w:rPr>
          <w:rFonts w:ascii="Myriad Hebrew" w:eastAsia="Times New Roman" w:hAnsi="Myriad Hebrew" w:cs="Myriad Hebrew"/>
          <w:color w:val="000000"/>
          <w:lang w:val="en-CA"/>
        </w:rPr>
        <w:t>infographics that staff can use for communication?</w:t>
      </w:r>
      <w:r w:rsidR="00B506F4" w:rsidRPr="00711F52">
        <w:rPr>
          <w:rStyle w:val="FootnoteReference"/>
          <w:rFonts w:ascii="Myriad Hebrew" w:eastAsia="Times New Roman" w:hAnsi="Myriad Hebrew" w:cs="Myriad Hebrew"/>
          <w:color w:val="000000"/>
          <w:lang w:val="en-CA"/>
        </w:rPr>
        <w:footnoteReference w:id="5"/>
      </w:r>
    </w:p>
    <w:p w14:paraId="07A5DC04" w14:textId="7281826D" w:rsidR="0037638E" w:rsidRPr="00711F52" w:rsidRDefault="0037638E" w:rsidP="00735BE9">
      <w:pPr>
        <w:pStyle w:val="ListParagraph"/>
        <w:numPr>
          <w:ilvl w:val="0"/>
          <w:numId w:val="5"/>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2.0 of the website elevated to communicate technical facts of doing vs. not doing the actions, what are the savings people or communities can get, co-benefits (better livability)</w:t>
      </w:r>
      <w:r w:rsidR="00B506F4" w:rsidRPr="00711F52">
        <w:rPr>
          <w:rStyle w:val="FootnoteReference"/>
          <w:rFonts w:ascii="Myriad Hebrew" w:eastAsia="Times New Roman" w:hAnsi="Myriad Hebrew" w:cs="Myriad Hebrew"/>
          <w:color w:val="000000"/>
          <w:lang w:val="en-CA"/>
        </w:rPr>
        <w:footnoteReference w:id="6"/>
      </w:r>
    </w:p>
    <w:p w14:paraId="3BB66322" w14:textId="43561678" w:rsidR="00043CAB" w:rsidRPr="00711F52" w:rsidRDefault="00043CAB"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 xml:space="preserve">3.0 </w:t>
      </w:r>
      <w:r w:rsidR="005A434A" w:rsidRPr="00711F52">
        <w:rPr>
          <w:rFonts w:ascii="Myriad Hebrew" w:eastAsia="Times New Roman" w:hAnsi="Myriad Hebrew" w:cs="Myriad Hebrew"/>
          <w:color w:val="000000"/>
          <w:lang w:val="en-CA"/>
        </w:rPr>
        <w:t xml:space="preserve">(future) </w:t>
      </w:r>
      <w:r w:rsidRPr="00711F52">
        <w:rPr>
          <w:rFonts w:ascii="Myriad Hebrew" w:eastAsia="Times New Roman" w:hAnsi="Myriad Hebrew" w:cs="Myriad Hebrew"/>
          <w:color w:val="000000"/>
          <w:lang w:val="en-CA"/>
        </w:rPr>
        <w:t xml:space="preserve">component </w:t>
      </w:r>
      <w:r w:rsidR="005A434A" w:rsidRPr="00711F52">
        <w:rPr>
          <w:rFonts w:ascii="Myriad Hebrew" w:eastAsia="Times New Roman" w:hAnsi="Myriad Hebrew" w:cs="Myriad Hebrew"/>
          <w:color w:val="000000"/>
          <w:lang w:val="en-CA"/>
        </w:rPr>
        <w:t xml:space="preserve">to show </w:t>
      </w:r>
      <w:proofErr w:type="gramStart"/>
      <w:r w:rsidR="005A434A" w:rsidRPr="00711F52">
        <w:rPr>
          <w:rFonts w:ascii="Myriad Hebrew" w:eastAsia="Times New Roman" w:hAnsi="Myriad Hebrew" w:cs="Myriad Hebrew"/>
          <w:color w:val="000000"/>
          <w:lang w:val="en-CA"/>
        </w:rPr>
        <w:t xml:space="preserve">what </w:t>
      </w:r>
      <w:r w:rsidRPr="00711F52">
        <w:rPr>
          <w:rFonts w:ascii="Myriad Hebrew" w:eastAsia="Times New Roman" w:hAnsi="Myriad Hebrew" w:cs="Myriad Hebrew"/>
          <w:color w:val="000000"/>
          <w:lang w:val="en-CA"/>
        </w:rPr>
        <w:t xml:space="preserve"> action</w:t>
      </w:r>
      <w:proofErr w:type="gramEnd"/>
      <w:r w:rsidRPr="00711F52">
        <w:rPr>
          <w:rFonts w:ascii="Myriad Hebrew" w:eastAsia="Times New Roman" w:hAnsi="Myriad Hebrew" w:cs="Myriad Hebrew"/>
          <w:color w:val="000000"/>
          <w:lang w:val="en-CA"/>
        </w:rPr>
        <w:t xml:space="preserve"> plans would look like – </w:t>
      </w:r>
      <w:r w:rsidR="00371451" w:rsidRPr="00711F52">
        <w:rPr>
          <w:rFonts w:ascii="Myriad Hebrew" w:eastAsia="Times New Roman" w:hAnsi="Myriad Hebrew" w:cs="Myriad Hebrew"/>
          <w:color w:val="000000"/>
          <w:lang w:val="en-CA"/>
        </w:rPr>
        <w:t>e</w:t>
      </w:r>
      <w:r w:rsidRPr="00711F52">
        <w:rPr>
          <w:rFonts w:ascii="Myriad Hebrew" w:eastAsia="Times New Roman" w:hAnsi="Myriad Hebrew" w:cs="Myriad Hebrew"/>
          <w:color w:val="000000"/>
          <w:lang w:val="en-CA"/>
        </w:rPr>
        <w:t>.</w:t>
      </w:r>
      <w:r w:rsidR="00371451" w:rsidRPr="00711F52">
        <w:rPr>
          <w:rFonts w:ascii="Myriad Hebrew" w:eastAsia="Times New Roman" w:hAnsi="Myriad Hebrew" w:cs="Myriad Hebrew"/>
          <w:color w:val="000000"/>
          <w:lang w:val="en-CA"/>
        </w:rPr>
        <w:t>g</w:t>
      </w:r>
      <w:r w:rsidRPr="00711F52">
        <w:rPr>
          <w:rFonts w:ascii="Myriad Hebrew" w:eastAsia="Times New Roman" w:hAnsi="Myriad Hebrew" w:cs="Myriad Hebrew"/>
          <w:color w:val="000000"/>
          <w:lang w:val="en-CA"/>
        </w:rPr>
        <w:t>. pilot projects out at UBC for building energy performance and what that looks like (potential in tying it to energy step code; going to council, getting consensus of pilot success)</w:t>
      </w:r>
    </w:p>
    <w:p w14:paraId="5F01992A" w14:textId="77777777" w:rsidR="00073CF8" w:rsidRPr="00711F52" w:rsidRDefault="00073CF8" w:rsidP="00735BE9">
      <w:pPr>
        <w:jc w:val="both"/>
        <w:rPr>
          <w:rFonts w:ascii="Myriad Hebrew" w:eastAsia="Times New Roman" w:hAnsi="Myriad Hebrew" w:cs="Myriad Hebrew"/>
          <w:color w:val="000000"/>
        </w:rPr>
      </w:pPr>
    </w:p>
    <w:p w14:paraId="3C112C78" w14:textId="5F5C9FA6" w:rsidR="007F7FB2" w:rsidRPr="00711F52" w:rsidRDefault="007F7FB2"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 xml:space="preserve">Do you use and look at </w:t>
      </w:r>
      <w:r w:rsidR="00371451" w:rsidRPr="00711F52">
        <w:rPr>
          <w:rFonts w:ascii="Myriad Hebrew" w:eastAsia="Times New Roman" w:hAnsi="Myriad Hebrew" w:cs="Myriad Hebrew"/>
          <w:b/>
          <w:bCs/>
          <w:color w:val="0070C0"/>
        </w:rPr>
        <w:t xml:space="preserve">the existing CEE </w:t>
      </w:r>
      <w:r w:rsidR="009E704A" w:rsidRPr="00711F52">
        <w:rPr>
          <w:rFonts w:ascii="Myriad Hebrew" w:eastAsia="Times New Roman" w:hAnsi="Myriad Hebrew" w:cs="Myriad Hebrew"/>
          <w:b/>
          <w:bCs/>
          <w:color w:val="0070C0"/>
        </w:rPr>
        <w:t>maps, c</w:t>
      </w:r>
      <w:r w:rsidRPr="00711F52">
        <w:rPr>
          <w:rFonts w:ascii="Myriad Hebrew" w:eastAsia="Times New Roman" w:hAnsi="Myriad Hebrew" w:cs="Myriad Hebrew"/>
          <w:b/>
          <w:bCs/>
          <w:color w:val="0070C0"/>
        </w:rPr>
        <w:t>ase studies, resources, tools, etc.?</w:t>
      </w:r>
    </w:p>
    <w:p w14:paraId="17C45C19" w14:textId="03C2405A" w:rsidR="00F56EF9" w:rsidRPr="00711F52" w:rsidRDefault="00F56EF9" w:rsidP="00735BE9">
      <w:pPr>
        <w:pStyle w:val="ListParagraph"/>
        <w:numPr>
          <w:ilvl w:val="0"/>
          <w:numId w:val="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Host a workshop on what CEM</w:t>
      </w:r>
      <w:r w:rsidR="00371451" w:rsidRPr="00711F52">
        <w:rPr>
          <w:rFonts w:ascii="Myriad Hebrew" w:eastAsia="Times New Roman" w:hAnsi="Myriad Hebrew" w:cs="Myriad Hebrew"/>
          <w:color w:val="000000"/>
        </w:rPr>
        <w:t>s</w:t>
      </w:r>
      <w:r w:rsidRPr="00711F52">
        <w:rPr>
          <w:rFonts w:ascii="Myriad Hebrew" w:eastAsia="Times New Roman" w:hAnsi="Myriad Hebrew" w:cs="Myriad Hebrew"/>
          <w:color w:val="000000"/>
        </w:rPr>
        <w:t xml:space="preserve"> and local staff </w:t>
      </w:r>
      <w:r w:rsidR="00371451" w:rsidRPr="00711F52">
        <w:rPr>
          <w:rFonts w:ascii="Myriad Hebrew" w:eastAsia="Times New Roman" w:hAnsi="Myriad Hebrew" w:cs="Myriad Hebrew"/>
          <w:color w:val="000000"/>
        </w:rPr>
        <w:t xml:space="preserve">&amp; councilors </w:t>
      </w:r>
      <w:r w:rsidRPr="00711F52">
        <w:rPr>
          <w:rFonts w:ascii="Myriad Hebrew" w:eastAsia="Times New Roman" w:hAnsi="Myriad Hebrew" w:cs="Myriad Hebrew"/>
          <w:color w:val="000000"/>
        </w:rPr>
        <w:t>want as case studies/maps, etc.</w:t>
      </w:r>
    </w:p>
    <w:p w14:paraId="2A0823E9" w14:textId="77777777" w:rsidR="007F7FB2" w:rsidRPr="00711F52" w:rsidRDefault="007F7FB2" w:rsidP="00735BE9">
      <w:pPr>
        <w:pStyle w:val="ListParagraph"/>
        <w:numPr>
          <w:ilvl w:val="0"/>
          <w:numId w:val="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Most replied that they haven't seen the case studies until sending it to them</w:t>
      </w:r>
    </w:p>
    <w:p w14:paraId="03D5D912" w14:textId="77777777" w:rsidR="007F7FB2" w:rsidRPr="00711F52" w:rsidRDefault="007F7FB2" w:rsidP="00735BE9">
      <w:pPr>
        <w:pStyle w:val="ListParagraph"/>
        <w:numPr>
          <w:ilvl w:val="0"/>
          <w:numId w:val="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Case studies are useful by including specific targets (i.e. step code, cost targets, etc.)</w:t>
      </w:r>
    </w:p>
    <w:p w14:paraId="14F778C5" w14:textId="7F659DF5" w:rsidR="007F7FB2" w:rsidRPr="00711F52" w:rsidRDefault="007F7FB2" w:rsidP="00735BE9">
      <w:pPr>
        <w:pStyle w:val="ListParagraph"/>
        <w:numPr>
          <w:ilvl w:val="0"/>
          <w:numId w:val="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Maps will be useful with more </w:t>
      </w:r>
      <w:r w:rsidR="00371451" w:rsidRPr="00711F52">
        <w:rPr>
          <w:rFonts w:ascii="Myriad Hebrew" w:eastAsia="Times New Roman" w:hAnsi="Myriad Hebrew" w:cs="Myriad Hebrew"/>
          <w:color w:val="000000"/>
        </w:rPr>
        <w:t>precise information on data showed in &amp; modelled in mapping</w:t>
      </w:r>
      <w:r w:rsidRPr="00711F52">
        <w:rPr>
          <w:rFonts w:ascii="Myriad Hebrew" w:eastAsia="Times New Roman" w:hAnsi="Myriad Hebrew" w:cs="Myriad Hebrew"/>
          <w:color w:val="000000"/>
        </w:rPr>
        <w:t xml:space="preserve"> (i.e. energy demand map confusing; driven by lot or house size?)</w:t>
      </w:r>
    </w:p>
    <w:p w14:paraId="6DCB2879" w14:textId="48FFC2CA" w:rsidR="007F7FB2" w:rsidRPr="00711F52" w:rsidRDefault="007F7FB2" w:rsidP="00735BE9">
      <w:pPr>
        <w:pStyle w:val="ListParagraph"/>
        <w:numPr>
          <w:ilvl w:val="0"/>
          <w:numId w:val="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Map showing energy use and scenarios to help with </w:t>
      </w:r>
      <w:r w:rsidR="00371451" w:rsidRPr="00711F52">
        <w:rPr>
          <w:rFonts w:ascii="Myriad Hebrew" w:eastAsia="Times New Roman" w:hAnsi="Myriad Hebrew" w:cs="Myriad Hebrew"/>
          <w:color w:val="000000"/>
        </w:rPr>
        <w:t>benchmark</w:t>
      </w:r>
      <w:r w:rsidRPr="00711F52">
        <w:rPr>
          <w:rFonts w:ascii="Myriad Hebrew" w:eastAsia="Times New Roman" w:hAnsi="Myriad Hebrew" w:cs="Myriad Hebrew"/>
          <w:color w:val="000000"/>
        </w:rPr>
        <w:t xml:space="preserve"> standard set </w:t>
      </w:r>
      <w:r w:rsidR="00371451" w:rsidRPr="00711F52">
        <w:rPr>
          <w:rFonts w:ascii="Myriad Hebrew" w:eastAsia="Times New Roman" w:hAnsi="Myriad Hebrew" w:cs="Myriad Hebrew"/>
          <w:color w:val="000000"/>
        </w:rPr>
        <w:t xml:space="preserve">of energy data for </w:t>
      </w:r>
      <w:r w:rsidRPr="00711F52">
        <w:rPr>
          <w:rFonts w:ascii="Myriad Hebrew" w:eastAsia="Times New Roman" w:hAnsi="Myriad Hebrew" w:cs="Myriad Hebrew"/>
          <w:color w:val="000000"/>
        </w:rPr>
        <w:t xml:space="preserve">one </w:t>
      </w:r>
      <w:r w:rsidR="00283DC1" w:rsidRPr="00711F52">
        <w:rPr>
          <w:rFonts w:ascii="Myriad Hebrew" w:eastAsia="Times New Roman" w:hAnsi="Myriad Hebrew" w:cs="Myriad Hebrew"/>
          <w:color w:val="000000"/>
        </w:rPr>
        <w:t>building</w:t>
      </w:r>
      <w:r w:rsidRPr="00711F52">
        <w:rPr>
          <w:rFonts w:ascii="Myriad Hebrew" w:eastAsia="Times New Roman" w:hAnsi="Myriad Hebrew" w:cs="Myriad Hebrew"/>
          <w:color w:val="000000"/>
        </w:rPr>
        <w:t xml:space="preserve"> </w:t>
      </w:r>
      <w:r w:rsidR="00F56EF9" w:rsidRPr="00711F52">
        <w:rPr>
          <w:rFonts w:ascii="Myriad Hebrew" w:eastAsia="Times New Roman" w:hAnsi="Myriad Hebrew" w:cs="Myriad Hebrew"/>
          <w:color w:val="000000"/>
        </w:rPr>
        <w:t xml:space="preserve">(my climate, </w:t>
      </w:r>
      <w:r w:rsidRPr="00711F52">
        <w:rPr>
          <w:rFonts w:ascii="Myriad Hebrew" w:eastAsia="Times New Roman" w:hAnsi="Myriad Hebrew" w:cs="Myriad Hebrew"/>
          <w:color w:val="000000"/>
        </w:rPr>
        <w:t>my neighbourhood model)</w:t>
      </w:r>
    </w:p>
    <w:p w14:paraId="155A0141" w14:textId="1FD8E72B" w:rsidR="007F7FB2" w:rsidRPr="00711F52" w:rsidRDefault="007F7FB2" w:rsidP="00735BE9">
      <w:pPr>
        <w:pStyle w:val="ListParagraph"/>
        <w:numPr>
          <w:ilvl w:val="0"/>
          <w:numId w:val="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Map with model and actual savings on energy over time</w:t>
      </w:r>
    </w:p>
    <w:p w14:paraId="0A6DB252" w14:textId="27CB01F8" w:rsidR="0037638E" w:rsidRPr="00711F52" w:rsidRDefault="0037638E" w:rsidP="00735BE9">
      <w:pPr>
        <w:pStyle w:val="ListParagraph"/>
        <w:numPr>
          <w:ilvl w:val="0"/>
          <w:numId w:val="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Renewable energy mapping – interested in seeing from policy-stand point to make resources available in detailed report and how it was done (implementation); does the region need a policy? What are the associated cost</w:t>
      </w:r>
      <w:r w:rsidR="00371451" w:rsidRPr="00711F52">
        <w:rPr>
          <w:rFonts w:ascii="Myriad Hebrew" w:eastAsia="Times New Roman" w:hAnsi="Myriad Hebrew" w:cs="Myriad Hebrew"/>
          <w:color w:val="000000"/>
        </w:rPr>
        <w:t>s</w:t>
      </w:r>
      <w:r w:rsidRPr="00711F52">
        <w:rPr>
          <w:rFonts w:ascii="Myriad Hebrew" w:eastAsia="Times New Roman" w:hAnsi="Myriad Hebrew" w:cs="Myriad Hebrew"/>
          <w:color w:val="000000"/>
        </w:rPr>
        <w:t xml:space="preserve">? Policy makers </w:t>
      </w:r>
      <w:r w:rsidR="00371451" w:rsidRPr="00711F52">
        <w:rPr>
          <w:rFonts w:ascii="Myriad Hebrew" w:eastAsia="Times New Roman" w:hAnsi="Myriad Hebrew" w:cs="Myriad Hebrew"/>
          <w:color w:val="000000"/>
        </w:rPr>
        <w:t xml:space="preserve">would </w:t>
      </w:r>
      <w:r w:rsidRPr="00711F52">
        <w:rPr>
          <w:rFonts w:ascii="Myriad Hebrew" w:eastAsia="Times New Roman" w:hAnsi="Myriad Hebrew" w:cs="Myriad Hebrew"/>
          <w:color w:val="000000"/>
        </w:rPr>
        <w:t xml:space="preserve">find </w:t>
      </w:r>
      <w:r w:rsidR="00371451" w:rsidRPr="00711F52">
        <w:rPr>
          <w:rFonts w:ascii="Myriad Hebrew" w:eastAsia="Times New Roman" w:hAnsi="Myriad Hebrew" w:cs="Myriad Hebrew"/>
          <w:color w:val="000000"/>
        </w:rPr>
        <w:t xml:space="preserve">it </w:t>
      </w:r>
      <w:r w:rsidRPr="00711F52">
        <w:rPr>
          <w:rFonts w:ascii="Myriad Hebrew" w:eastAsia="Times New Roman" w:hAnsi="Myriad Hebrew" w:cs="Myriad Hebrew"/>
          <w:color w:val="000000"/>
        </w:rPr>
        <w:t>useful</w:t>
      </w:r>
      <w:r w:rsidR="00371451" w:rsidRPr="00711F52">
        <w:rPr>
          <w:rFonts w:ascii="Myriad Hebrew" w:eastAsia="Times New Roman" w:hAnsi="Myriad Hebrew" w:cs="Myriad Hebrew"/>
          <w:color w:val="000000"/>
        </w:rPr>
        <w:t xml:space="preserve"> to see </w:t>
      </w:r>
      <w:r w:rsidRPr="00711F52">
        <w:rPr>
          <w:rFonts w:ascii="Myriad Hebrew" w:eastAsia="Times New Roman" w:hAnsi="Myriad Hebrew" w:cs="Myriad Hebrew"/>
          <w:color w:val="000000"/>
        </w:rPr>
        <w:t>opportunity cost</w:t>
      </w:r>
      <w:r w:rsidR="00371451" w:rsidRPr="00711F52">
        <w:rPr>
          <w:rFonts w:ascii="Myriad Hebrew" w:eastAsia="Times New Roman" w:hAnsi="Myriad Hebrew" w:cs="Myriad Hebrew"/>
          <w:color w:val="000000"/>
        </w:rPr>
        <w:t>s</w:t>
      </w:r>
      <w:r w:rsidRPr="00711F52">
        <w:rPr>
          <w:rFonts w:ascii="Myriad Hebrew" w:eastAsia="Times New Roman" w:hAnsi="Myriad Hebrew" w:cs="Myriad Hebrew"/>
          <w:color w:val="000000"/>
        </w:rPr>
        <w:t xml:space="preserve"> of not doing renewable</w:t>
      </w:r>
      <w:r w:rsidR="00B506F4" w:rsidRPr="00711F52">
        <w:rPr>
          <w:rStyle w:val="FootnoteReference"/>
          <w:rFonts w:ascii="Myriad Hebrew" w:eastAsia="Times New Roman" w:hAnsi="Myriad Hebrew" w:cs="Myriad Hebrew"/>
          <w:color w:val="000000"/>
        </w:rPr>
        <w:footnoteReference w:id="7"/>
      </w:r>
      <w:r w:rsidRPr="00711F52">
        <w:rPr>
          <w:rFonts w:ascii="Myriad Hebrew" w:eastAsia="Times New Roman" w:hAnsi="Myriad Hebrew" w:cs="Myriad Hebrew"/>
          <w:color w:val="000000"/>
        </w:rPr>
        <w:t xml:space="preserve"> </w:t>
      </w:r>
    </w:p>
    <w:p w14:paraId="45C4A9A8" w14:textId="304460BB" w:rsidR="0037638E" w:rsidRPr="00711F52" w:rsidRDefault="00985235" w:rsidP="00735BE9">
      <w:pPr>
        <w:pStyle w:val="ListParagraph"/>
        <w:numPr>
          <w:ilvl w:val="0"/>
          <w:numId w:val="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Energy demand map – as city staff, hard to link and show council or staff </w:t>
      </w:r>
      <w:r w:rsidR="00371451" w:rsidRPr="00711F52">
        <w:rPr>
          <w:rFonts w:ascii="Myriad Hebrew" w:eastAsia="Times New Roman" w:hAnsi="Myriad Hebrew" w:cs="Myriad Hebrew"/>
          <w:color w:val="000000"/>
        </w:rPr>
        <w:t xml:space="preserve">how well or badly people or the city are doing on </w:t>
      </w:r>
      <w:r w:rsidRPr="00711F52">
        <w:rPr>
          <w:rFonts w:ascii="Myriad Hebrew" w:eastAsia="Times New Roman" w:hAnsi="Myriad Hebrew" w:cs="Myriad Hebrew"/>
          <w:color w:val="000000"/>
        </w:rPr>
        <w:t xml:space="preserve">energy use; what are the benefits and costs of being </w:t>
      </w:r>
      <w:proofErr w:type="spellStart"/>
      <w:r w:rsidRPr="00711F52">
        <w:rPr>
          <w:rFonts w:ascii="Myriad Hebrew" w:eastAsia="Times New Roman" w:hAnsi="Myriad Hebrew" w:cs="Myriad Hebrew"/>
          <w:color w:val="000000"/>
        </w:rPr>
        <w:t>quer</w:t>
      </w:r>
      <w:r w:rsidR="00371451" w:rsidRPr="00711F52">
        <w:rPr>
          <w:rFonts w:ascii="Myriad Hebrew" w:eastAsia="Times New Roman" w:hAnsi="Myriad Hebrew" w:cs="Myriad Hebrew"/>
          <w:color w:val="000000"/>
        </w:rPr>
        <w:t>i</w:t>
      </w:r>
      <w:r w:rsidRPr="00711F52">
        <w:rPr>
          <w:rFonts w:ascii="Myriad Hebrew" w:eastAsia="Times New Roman" w:hAnsi="Myriad Hebrew" w:cs="Myriad Hebrew"/>
          <w:color w:val="000000"/>
        </w:rPr>
        <w:t>able</w:t>
      </w:r>
      <w:proofErr w:type="spellEnd"/>
      <w:r w:rsidRPr="00711F52">
        <w:rPr>
          <w:rFonts w:ascii="Myriad Hebrew" w:eastAsia="Times New Roman" w:hAnsi="Myriad Hebrew" w:cs="Myriad Hebrew"/>
          <w:color w:val="000000"/>
        </w:rPr>
        <w:t xml:space="preserve"> by household address (citizen science component? Fortis and Hydro </w:t>
      </w:r>
      <w:r w:rsidR="00371451" w:rsidRPr="00711F52">
        <w:rPr>
          <w:rFonts w:ascii="Myriad Hebrew" w:eastAsia="Times New Roman" w:hAnsi="Myriad Hebrew" w:cs="Myriad Hebrew"/>
          <w:color w:val="000000"/>
        </w:rPr>
        <w:t>c</w:t>
      </w:r>
      <w:r w:rsidRPr="00711F52">
        <w:rPr>
          <w:rFonts w:ascii="Myriad Hebrew" w:eastAsia="Times New Roman" w:hAnsi="Myriad Hebrew" w:cs="Myriad Hebrew"/>
          <w:color w:val="000000"/>
        </w:rPr>
        <w:t>ould be part of the picture to upload their information, compare results</w:t>
      </w:r>
      <w:r w:rsidR="00371451" w:rsidRPr="00711F52">
        <w:rPr>
          <w:rFonts w:ascii="Myriad Hebrew" w:eastAsia="Times New Roman" w:hAnsi="Myriad Hebrew" w:cs="Myriad Hebrew"/>
          <w:color w:val="000000"/>
        </w:rPr>
        <w:t>?</w:t>
      </w:r>
      <w:r w:rsidRPr="00711F52">
        <w:rPr>
          <w:rFonts w:ascii="Myriad Hebrew" w:eastAsia="Times New Roman" w:hAnsi="Myriad Hebrew" w:cs="Myriad Hebrew"/>
          <w:color w:val="000000"/>
        </w:rPr>
        <w:t>)</w:t>
      </w:r>
    </w:p>
    <w:p w14:paraId="21E830B8" w14:textId="258EA4A8" w:rsidR="00985235" w:rsidRPr="00711F52" w:rsidRDefault="00371451" w:rsidP="00735BE9">
      <w:pPr>
        <w:pStyle w:val="ListParagraph"/>
        <w:numPr>
          <w:ilvl w:val="0"/>
          <w:numId w:val="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Should</w:t>
      </w:r>
      <w:r w:rsidR="00985235" w:rsidRPr="00711F52">
        <w:rPr>
          <w:rFonts w:ascii="Myriad Hebrew" w:eastAsia="Times New Roman" w:hAnsi="Myriad Hebrew" w:cs="Myriad Hebrew"/>
          <w:color w:val="000000"/>
        </w:rPr>
        <w:t xml:space="preserve"> briefly explain the model </w:t>
      </w:r>
      <w:r w:rsidRPr="00711F52">
        <w:rPr>
          <w:rFonts w:ascii="Myriad Hebrew" w:eastAsia="Times New Roman" w:hAnsi="Myriad Hebrew" w:cs="Myriad Hebrew"/>
          <w:color w:val="000000"/>
        </w:rPr>
        <w:t xml:space="preserve">used for the </w:t>
      </w:r>
      <w:r w:rsidR="00985235" w:rsidRPr="00711F52">
        <w:rPr>
          <w:rFonts w:ascii="Myriad Hebrew" w:eastAsia="Times New Roman" w:hAnsi="Myriad Hebrew" w:cs="Myriad Hebrew"/>
          <w:color w:val="000000"/>
        </w:rPr>
        <w:t>maps so it’s clear (alleviate some sensitivity)</w:t>
      </w:r>
    </w:p>
    <w:p w14:paraId="79E3D4CD" w14:textId="77777777" w:rsidR="007F7FB2" w:rsidRPr="00711F52" w:rsidRDefault="007F7FB2" w:rsidP="00735BE9">
      <w:pPr>
        <w:jc w:val="both"/>
        <w:rPr>
          <w:rFonts w:ascii="Myriad Hebrew" w:eastAsia="Times New Roman" w:hAnsi="Myriad Hebrew" w:cs="Myriad Hebrew"/>
          <w:color w:val="000000"/>
        </w:rPr>
      </w:pPr>
    </w:p>
    <w:p w14:paraId="4321E3CB" w14:textId="63E4F08D" w:rsidR="008A1E53" w:rsidRPr="00711F52" w:rsidRDefault="008A1E53"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 xml:space="preserve">Do titles </w:t>
      </w:r>
      <w:r w:rsidR="00371451" w:rsidRPr="00711F52">
        <w:rPr>
          <w:rFonts w:ascii="Myriad Hebrew" w:eastAsia="Times New Roman" w:hAnsi="Myriad Hebrew" w:cs="Myriad Hebrew"/>
          <w:b/>
          <w:bCs/>
          <w:color w:val="0070C0"/>
        </w:rPr>
        <w:t xml:space="preserve">work, such as </w:t>
      </w:r>
      <w:r w:rsidRPr="00711F52">
        <w:rPr>
          <w:rFonts w:ascii="Myriad Hebrew" w:eastAsia="Times New Roman" w:hAnsi="Myriad Hebrew" w:cs="Myriad Hebrew"/>
          <w:b/>
          <w:bCs/>
          <w:color w:val="0070C0"/>
        </w:rPr>
        <w:t>suburban retrofit, mall infill, thermal imaging, gree</w:t>
      </w:r>
      <w:r w:rsidR="00424E54" w:rsidRPr="00711F52">
        <w:rPr>
          <w:rFonts w:ascii="Myriad Hebrew" w:eastAsia="Times New Roman" w:hAnsi="Myriad Hebrew" w:cs="Myriad Hebrew"/>
          <w:b/>
          <w:bCs/>
          <w:color w:val="0070C0"/>
        </w:rPr>
        <w:t>n infrastructure</w:t>
      </w:r>
      <w:r w:rsidR="00371451" w:rsidRPr="00711F52">
        <w:rPr>
          <w:rFonts w:ascii="Myriad Hebrew" w:eastAsia="Times New Roman" w:hAnsi="Myriad Hebrew" w:cs="Myriad Hebrew"/>
          <w:b/>
          <w:bCs/>
          <w:color w:val="0070C0"/>
        </w:rPr>
        <w:t xml:space="preserve">? Are they </w:t>
      </w:r>
      <w:r w:rsidR="00424E54" w:rsidRPr="00711F52">
        <w:rPr>
          <w:rFonts w:ascii="Myriad Hebrew" w:eastAsia="Times New Roman" w:hAnsi="Myriad Hebrew" w:cs="Myriad Hebrew"/>
          <w:b/>
          <w:bCs/>
          <w:color w:val="0070C0"/>
        </w:rPr>
        <w:t>descriptive</w:t>
      </w:r>
      <w:r w:rsidRPr="00711F52">
        <w:rPr>
          <w:rFonts w:ascii="Myriad Hebrew" w:eastAsia="Times New Roman" w:hAnsi="Myriad Hebrew" w:cs="Myriad Hebrew"/>
          <w:b/>
          <w:bCs/>
          <w:color w:val="0070C0"/>
        </w:rPr>
        <w:t>?</w:t>
      </w:r>
    </w:p>
    <w:p w14:paraId="6A0043BD" w14:textId="60ED4476" w:rsidR="008A1E53" w:rsidRPr="00711F52" w:rsidRDefault="008A1E53" w:rsidP="00735BE9">
      <w:pPr>
        <w:pStyle w:val="ListParagraph"/>
        <w:numPr>
          <w:ilvl w:val="0"/>
          <w:numId w:val="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Right language and the titles do work – some </w:t>
      </w:r>
      <w:r w:rsidR="00371451" w:rsidRPr="00711F52">
        <w:rPr>
          <w:rFonts w:ascii="Myriad Hebrew" w:eastAsia="Times New Roman" w:hAnsi="Myriad Hebrew" w:cs="Myriad Hebrew"/>
          <w:color w:val="000000"/>
        </w:rPr>
        <w:t xml:space="preserve">are </w:t>
      </w:r>
      <w:r w:rsidRPr="00711F52">
        <w:rPr>
          <w:rFonts w:ascii="Myriad Hebrew" w:eastAsia="Times New Roman" w:hAnsi="Myriad Hebrew" w:cs="Myriad Hebrew"/>
          <w:color w:val="000000"/>
        </w:rPr>
        <w:t xml:space="preserve">a bit broad/vague in titles (i.e. green infrastructure) but </w:t>
      </w:r>
      <w:r w:rsidR="00371451" w:rsidRPr="00711F52">
        <w:rPr>
          <w:rFonts w:ascii="Myriad Hebrew" w:eastAsia="Times New Roman" w:hAnsi="Myriad Hebrew" w:cs="Myriad Hebrew"/>
          <w:color w:val="000000"/>
        </w:rPr>
        <w:t xml:space="preserve">users </w:t>
      </w:r>
      <w:r w:rsidRPr="00711F52">
        <w:rPr>
          <w:rFonts w:ascii="Myriad Hebrew" w:eastAsia="Times New Roman" w:hAnsi="Myriad Hebrew" w:cs="Myriad Hebrew"/>
          <w:color w:val="000000"/>
        </w:rPr>
        <w:t xml:space="preserve">would generally understand </w:t>
      </w:r>
      <w:r w:rsidR="006F7E4A" w:rsidRPr="00711F52">
        <w:rPr>
          <w:rFonts w:ascii="Myriad Hebrew" w:eastAsia="Times New Roman" w:hAnsi="Myriad Hebrew" w:cs="Myriad Hebrew"/>
          <w:color w:val="000000"/>
        </w:rPr>
        <w:t xml:space="preserve">if </w:t>
      </w:r>
      <w:r w:rsidRPr="00711F52">
        <w:rPr>
          <w:rFonts w:ascii="Myriad Hebrew" w:eastAsia="Times New Roman" w:hAnsi="Myriad Hebrew" w:cs="Myriad Hebrew"/>
          <w:color w:val="000000"/>
        </w:rPr>
        <w:t>seeking</w:t>
      </w:r>
      <w:r w:rsidR="006F7E4A" w:rsidRPr="00711F52">
        <w:rPr>
          <w:rFonts w:ascii="Myriad Hebrew" w:eastAsia="Times New Roman" w:hAnsi="Myriad Hebrew" w:cs="Myriad Hebrew"/>
          <w:color w:val="000000"/>
        </w:rPr>
        <w:t xml:space="preserve"> the</w:t>
      </w:r>
      <w:r w:rsidRPr="00711F52">
        <w:rPr>
          <w:rFonts w:ascii="Myriad Hebrew" w:eastAsia="Times New Roman" w:hAnsi="Myriad Hebrew" w:cs="Myriad Hebrew"/>
          <w:color w:val="000000"/>
        </w:rPr>
        <w:t xml:space="preserve"> content</w:t>
      </w:r>
    </w:p>
    <w:p w14:paraId="15BD99A0" w14:textId="1CF39340" w:rsidR="008A1E53" w:rsidRPr="00711F52" w:rsidRDefault="008A1E53" w:rsidP="00735BE9">
      <w:pPr>
        <w:pStyle w:val="ListParagraph"/>
        <w:numPr>
          <w:ilvl w:val="0"/>
          <w:numId w:val="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Talk about comfort, quality of life, benefit of retrofitting</w:t>
      </w:r>
      <w:r w:rsidR="00B506F4" w:rsidRPr="00711F52">
        <w:rPr>
          <w:rStyle w:val="FootnoteReference"/>
          <w:rFonts w:ascii="Myriad Hebrew" w:eastAsia="Times New Roman" w:hAnsi="Myriad Hebrew" w:cs="Myriad Hebrew"/>
          <w:color w:val="000000"/>
        </w:rPr>
        <w:footnoteReference w:id="8"/>
      </w:r>
    </w:p>
    <w:p w14:paraId="062CB758" w14:textId="77777777" w:rsidR="008A1E53" w:rsidRPr="00711F52" w:rsidRDefault="008A1E53" w:rsidP="00735BE9">
      <w:pPr>
        <w:jc w:val="both"/>
        <w:rPr>
          <w:rFonts w:ascii="Myriad Hebrew" w:eastAsia="Times New Roman" w:hAnsi="Myriad Hebrew" w:cs="Myriad Hebrew"/>
          <w:color w:val="000000"/>
        </w:rPr>
      </w:pPr>
    </w:p>
    <w:p w14:paraId="4EB53C56" w14:textId="23015CF3" w:rsidR="00D4248E" w:rsidRPr="00711F52" w:rsidRDefault="00D4248E"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[Case studies – Richmond, West Van] what would be the important information that you would look for in your work with these case studies?</w:t>
      </w:r>
    </w:p>
    <w:p w14:paraId="6C1CC331" w14:textId="75BD6A4F" w:rsidR="00D4248E" w:rsidRPr="00711F52" w:rsidRDefault="00D4248E" w:rsidP="00735BE9">
      <w:pPr>
        <w:pStyle w:val="ListParagraph"/>
        <w:numPr>
          <w:ilvl w:val="0"/>
          <w:numId w:val="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Side by side comparison</w:t>
      </w:r>
      <w:r w:rsidR="006F7E4A" w:rsidRPr="00711F52">
        <w:rPr>
          <w:rFonts w:ascii="Myriad Hebrew" w:eastAsia="Times New Roman" w:hAnsi="Myriad Hebrew" w:cs="Myriad Hebrew"/>
          <w:color w:val="000000"/>
        </w:rPr>
        <w:t xml:space="preserve"> of the scenarios</w:t>
      </w:r>
    </w:p>
    <w:p w14:paraId="56E15899" w14:textId="769AAC90" w:rsidR="00D4248E" w:rsidRPr="00711F52" w:rsidRDefault="00D4248E" w:rsidP="00735BE9">
      <w:pPr>
        <w:pStyle w:val="ListParagraph"/>
        <w:numPr>
          <w:ilvl w:val="0"/>
          <w:numId w:val="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Good graphics and clear visuals</w:t>
      </w:r>
      <w:r w:rsidR="0090185A" w:rsidRPr="00711F52">
        <w:rPr>
          <w:rFonts w:ascii="Myriad Hebrew" w:eastAsia="Times New Roman" w:hAnsi="Myriad Hebrew" w:cs="Myriad Hebrew"/>
          <w:color w:val="000000"/>
        </w:rPr>
        <w:t>; great storytelling</w:t>
      </w:r>
    </w:p>
    <w:p w14:paraId="7163E444" w14:textId="7EA45E25" w:rsidR="00D4248E" w:rsidRPr="00711F52" w:rsidRDefault="00D4248E" w:rsidP="00735BE9">
      <w:pPr>
        <w:pStyle w:val="ListParagraph"/>
        <w:numPr>
          <w:ilvl w:val="0"/>
          <w:numId w:val="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lastRenderedPageBreak/>
        <w:t xml:space="preserve">Any thoughts or insight on density (i.e. Richmond </w:t>
      </w:r>
      <w:proofErr w:type="spellStart"/>
      <w:r w:rsidRPr="00711F52">
        <w:rPr>
          <w:rFonts w:ascii="Myriad Hebrew" w:eastAsia="Times New Roman" w:hAnsi="Myriad Hebrew" w:cs="Myriad Hebrew"/>
          <w:color w:val="000000"/>
        </w:rPr>
        <w:t>skytrain</w:t>
      </w:r>
      <w:proofErr w:type="spellEnd"/>
      <w:r w:rsidR="006F7E4A" w:rsidRPr="00711F52">
        <w:rPr>
          <w:rFonts w:ascii="Myriad Hebrew" w:eastAsia="Times New Roman" w:hAnsi="Myriad Hebrew" w:cs="Myriad Hebrew"/>
          <w:color w:val="000000"/>
        </w:rPr>
        <w:t xml:space="preserve"> station</w:t>
      </w:r>
      <w:r w:rsidRPr="00711F52">
        <w:rPr>
          <w:rFonts w:ascii="Myriad Hebrew" w:eastAsia="Times New Roman" w:hAnsi="Myriad Hebrew" w:cs="Myriad Hebrew"/>
          <w:color w:val="000000"/>
        </w:rPr>
        <w:t>)?</w:t>
      </w:r>
    </w:p>
    <w:p w14:paraId="161F056E" w14:textId="41145618" w:rsidR="00D4248E" w:rsidRPr="00711F52" w:rsidRDefault="00D4248E" w:rsidP="00735BE9">
      <w:pPr>
        <w:pStyle w:val="ListParagraph"/>
        <w:numPr>
          <w:ilvl w:val="0"/>
          <w:numId w:val="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What are the transportation impacts (from a smart growth perspective)? Perhaps have notes to acknowledge land use and transportation</w:t>
      </w:r>
      <w:r w:rsidR="00B506F4" w:rsidRPr="00711F52">
        <w:rPr>
          <w:rStyle w:val="FootnoteReference"/>
          <w:rFonts w:ascii="Myriad Hebrew" w:eastAsia="Times New Roman" w:hAnsi="Myriad Hebrew" w:cs="Myriad Hebrew"/>
          <w:color w:val="000000"/>
        </w:rPr>
        <w:footnoteReference w:id="9"/>
      </w:r>
    </w:p>
    <w:p w14:paraId="0D6AC9A5" w14:textId="77777777" w:rsidR="0090185A" w:rsidRPr="00711F52" w:rsidRDefault="00D4248E" w:rsidP="00735BE9">
      <w:pPr>
        <w:pStyle w:val="ListParagraph"/>
        <w:numPr>
          <w:ilvl w:val="0"/>
          <w:numId w:val="8"/>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Case study of the region confusing (call it not by location, but by type or topic)</w:t>
      </w:r>
    </w:p>
    <w:p w14:paraId="3AAB99A6" w14:textId="78D73799" w:rsidR="0090185A" w:rsidRPr="00711F52" w:rsidRDefault="00371451" w:rsidP="00735BE9">
      <w:pPr>
        <w:pStyle w:val="ListParagraph"/>
        <w:numPr>
          <w:ilvl w:val="0"/>
          <w:numId w:val="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Energy </w:t>
      </w:r>
      <w:r w:rsidR="00E277D7" w:rsidRPr="00711F52">
        <w:rPr>
          <w:rFonts w:ascii="Myriad Hebrew" w:eastAsia="Times New Roman" w:hAnsi="Myriad Hebrew" w:cs="Myriad Hebrew"/>
          <w:color w:val="000000"/>
        </w:rPr>
        <w:t>t</w:t>
      </w:r>
      <w:r w:rsidR="0090185A" w:rsidRPr="00711F52">
        <w:rPr>
          <w:rFonts w:ascii="Myriad Hebrew" w:eastAsia="Times New Roman" w:hAnsi="Myriad Hebrew" w:cs="Myriad Hebrew"/>
          <w:color w:val="000000"/>
        </w:rPr>
        <w:t>argets to know (before and after</w:t>
      </w:r>
      <w:r w:rsidRPr="00711F52">
        <w:rPr>
          <w:rFonts w:ascii="Myriad Hebrew" w:eastAsia="Times New Roman" w:hAnsi="Myriad Hebrew" w:cs="Myriad Hebrew"/>
          <w:color w:val="000000"/>
        </w:rPr>
        <w:t>,</w:t>
      </w:r>
      <w:r w:rsidR="00E277D7" w:rsidRPr="00711F52">
        <w:rPr>
          <w:rFonts w:ascii="Myriad Hebrew" w:eastAsia="Times New Roman" w:hAnsi="Myriad Hebrew" w:cs="Myriad Hebrew"/>
          <w:color w:val="000000"/>
        </w:rPr>
        <w:t xml:space="preserve"> </w:t>
      </w:r>
      <w:r w:rsidR="0090185A" w:rsidRPr="00711F52">
        <w:rPr>
          <w:rFonts w:ascii="Myriad Hebrew" w:eastAsia="Times New Roman" w:hAnsi="Myriad Hebrew" w:cs="Myriad Hebrew"/>
          <w:color w:val="000000"/>
        </w:rPr>
        <w:t>what the actual outcomes are for the objectives</w:t>
      </w:r>
      <w:r w:rsidRPr="00711F52">
        <w:rPr>
          <w:rFonts w:ascii="Myriad Hebrew" w:eastAsia="Times New Roman" w:hAnsi="Myriad Hebrew" w:cs="Myriad Hebrew"/>
          <w:color w:val="000000"/>
        </w:rPr>
        <w:t>/scenarios?)</w:t>
      </w:r>
    </w:p>
    <w:p w14:paraId="29BFCA05" w14:textId="4748337A" w:rsidR="0090185A" w:rsidRPr="00711F52" w:rsidRDefault="0090185A" w:rsidP="00735BE9">
      <w:pPr>
        <w:pStyle w:val="ListParagraph"/>
        <w:numPr>
          <w:ilvl w:val="0"/>
          <w:numId w:val="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Testimonials or “quote”</w:t>
      </w:r>
      <w:r w:rsidR="006F7E4A" w:rsidRPr="00711F52">
        <w:rPr>
          <w:rFonts w:ascii="Myriad Hebrew" w:eastAsia="Times New Roman" w:hAnsi="Myriad Hebrew" w:cs="Myriad Hebrew"/>
          <w:color w:val="000000"/>
        </w:rPr>
        <w:t xml:space="preserve"> from an individual or household</w:t>
      </w:r>
      <w:r w:rsidR="00333A23" w:rsidRPr="00711F52">
        <w:rPr>
          <w:rFonts w:ascii="Myriad Hebrew" w:eastAsia="Times New Roman" w:hAnsi="Myriad Hebrew" w:cs="Myriad Hebrew"/>
          <w:color w:val="000000"/>
        </w:rPr>
        <w:t xml:space="preserve"> if it has been done</w:t>
      </w:r>
      <w:r w:rsidR="00371451" w:rsidRPr="00711F52">
        <w:rPr>
          <w:rFonts w:ascii="Myriad Hebrew" w:eastAsia="Times New Roman" w:hAnsi="Myriad Hebrew" w:cs="Myriad Hebrew"/>
          <w:color w:val="000000"/>
        </w:rPr>
        <w:t xml:space="preserve"> (real world)</w:t>
      </w:r>
      <w:r w:rsidR="00B506F4" w:rsidRPr="00711F52">
        <w:rPr>
          <w:rFonts w:ascii="Myriad Hebrew" w:eastAsia="Times New Roman" w:hAnsi="Myriad Hebrew" w:cs="Myriad Hebrew"/>
          <w:color w:val="000000"/>
          <w:vertAlign w:val="superscript"/>
        </w:rPr>
        <w:t>10</w:t>
      </w:r>
    </w:p>
    <w:p w14:paraId="0B430854" w14:textId="37EBBB4B" w:rsidR="00333A23" w:rsidRPr="00711F52" w:rsidRDefault="00333A23" w:rsidP="00735BE9">
      <w:pPr>
        <w:pStyle w:val="ListParagraph"/>
        <w:numPr>
          <w:ilvl w:val="0"/>
          <w:numId w:val="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More detail to address the steps/processes of these scenarios being feasible (how to get from beginning to end</w:t>
      </w:r>
      <w:r w:rsidR="00371451" w:rsidRPr="00711F52">
        <w:rPr>
          <w:rFonts w:ascii="Myriad Hebrew" w:eastAsia="Times New Roman" w:hAnsi="Myriad Hebrew" w:cs="Myriad Hebrew"/>
          <w:color w:val="000000"/>
        </w:rPr>
        <w:t xml:space="preserve"> – Concept to Implementation</w:t>
      </w:r>
      <w:r w:rsidRPr="00711F52">
        <w:rPr>
          <w:rFonts w:ascii="Myriad Hebrew" w:eastAsia="Times New Roman" w:hAnsi="Myriad Hebrew" w:cs="Myriad Hebrew"/>
          <w:color w:val="000000"/>
        </w:rPr>
        <w:t>); cost estimate</w:t>
      </w:r>
      <w:r w:rsidR="00B506F4" w:rsidRPr="00711F52">
        <w:rPr>
          <w:rFonts w:ascii="Myriad Hebrew" w:eastAsia="Times New Roman" w:hAnsi="Myriad Hebrew" w:cs="Myriad Hebrew"/>
          <w:color w:val="000000"/>
          <w:vertAlign w:val="superscript"/>
        </w:rPr>
        <w:t>11</w:t>
      </w:r>
      <w:r w:rsidRPr="00711F52">
        <w:rPr>
          <w:rFonts w:ascii="Myriad Hebrew" w:eastAsia="Times New Roman" w:hAnsi="Myriad Hebrew" w:cs="Myriad Hebrew"/>
          <w:color w:val="000000"/>
        </w:rPr>
        <w:t xml:space="preserve"> or if case studies exist in a neighbourhood</w:t>
      </w:r>
    </w:p>
    <w:p w14:paraId="730330B4" w14:textId="77777777" w:rsidR="00D4248E" w:rsidRPr="00711F52" w:rsidRDefault="00D4248E" w:rsidP="00735BE9">
      <w:pPr>
        <w:jc w:val="both"/>
        <w:rPr>
          <w:rFonts w:ascii="Myriad Hebrew" w:eastAsia="Times New Roman" w:hAnsi="Myriad Hebrew" w:cs="Myriad Hebrew"/>
          <w:color w:val="000000"/>
        </w:rPr>
      </w:pPr>
    </w:p>
    <w:p w14:paraId="14FF1479" w14:textId="77777777" w:rsidR="00D4248E" w:rsidRPr="00711F52" w:rsidRDefault="00D4248E"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 xml:space="preserve">In regards to target audiences on community energy, do you have any input on the design and/or marketing of the website to potentially expand to larger audiences? </w:t>
      </w:r>
    </w:p>
    <w:p w14:paraId="07F7327D" w14:textId="77777777" w:rsidR="00D4248E" w:rsidRPr="00711F52" w:rsidRDefault="00D4248E" w:rsidP="00735BE9">
      <w:pPr>
        <w:pStyle w:val="ListParagraph"/>
        <w:numPr>
          <w:ilvl w:val="0"/>
          <w:numId w:val="9"/>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Two-way linking to city's websites on council reports</w:t>
      </w:r>
    </w:p>
    <w:p w14:paraId="73FF9CAD" w14:textId="697CFC44" w:rsidR="00D4248E" w:rsidRPr="00711F52" w:rsidRDefault="00D4248E" w:rsidP="00735BE9">
      <w:pPr>
        <w:pStyle w:val="ListParagraph"/>
        <w:numPr>
          <w:ilvl w:val="0"/>
          <w:numId w:val="9"/>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Linking CEEP updates/achievements</w:t>
      </w:r>
      <w:r w:rsidR="00371451" w:rsidRPr="00711F52">
        <w:rPr>
          <w:rFonts w:ascii="Myriad Hebrew" w:eastAsia="Times New Roman" w:hAnsi="Myriad Hebrew" w:cs="Myriad Hebrew"/>
          <w:color w:val="000000"/>
          <w:lang w:val="en-CA"/>
        </w:rPr>
        <w:t xml:space="preserve"> (future)</w:t>
      </w:r>
      <w:r w:rsidR="00B506F4" w:rsidRPr="00711F52">
        <w:rPr>
          <w:rFonts w:ascii="Myriad Hebrew" w:eastAsia="Times New Roman" w:hAnsi="Myriad Hebrew" w:cs="Myriad Hebrew"/>
          <w:color w:val="000000"/>
          <w:vertAlign w:val="superscript"/>
          <w:lang w:val="en-CA"/>
        </w:rPr>
        <w:t>12</w:t>
      </w:r>
      <w:r w:rsidR="00371451" w:rsidRPr="00711F52">
        <w:rPr>
          <w:rFonts w:ascii="Myriad Hebrew" w:eastAsia="Times New Roman" w:hAnsi="Myriad Hebrew" w:cs="Myriad Hebrew"/>
          <w:color w:val="000000"/>
          <w:lang w:val="en-CA"/>
        </w:rPr>
        <w:t xml:space="preserve"> </w:t>
      </w:r>
    </w:p>
    <w:p w14:paraId="70930FF4" w14:textId="391910DA" w:rsidR="00D4248E" w:rsidRPr="00711F52" w:rsidRDefault="00D4248E" w:rsidP="00735BE9">
      <w:pPr>
        <w:pStyle w:val="ListParagraph"/>
        <w:numPr>
          <w:ilvl w:val="0"/>
          <w:numId w:val="9"/>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Depends if wanting to keep CEE as non-expert v. experts (two separate pages or tabs?), citizen science gathering would be great to collect information</w:t>
      </w:r>
    </w:p>
    <w:p w14:paraId="355CCD2A" w14:textId="0C76BBCE" w:rsidR="00D4248E" w:rsidRPr="00711F52" w:rsidRDefault="00D4248E" w:rsidP="00735BE9">
      <w:pPr>
        <w:pStyle w:val="ListParagraph"/>
        <w:numPr>
          <w:ilvl w:val="0"/>
          <w:numId w:val="9"/>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How to build a tool that helps audiences without being outdated (i.e. go simple and relevant like google search engine, open green building template), tools at the front</w:t>
      </w:r>
      <w:r w:rsidR="00C6210B" w:rsidRPr="00711F52">
        <w:rPr>
          <w:rFonts w:ascii="Myriad Hebrew" w:eastAsia="Times New Roman" w:hAnsi="Myriad Hebrew" w:cs="Myriad Hebrew"/>
          <w:color w:val="000000"/>
          <w:lang w:val="en-CA"/>
        </w:rPr>
        <w:t xml:space="preserve"> pf page</w:t>
      </w:r>
    </w:p>
    <w:p w14:paraId="0ADC4900" w14:textId="420F8116" w:rsidR="00D4248E" w:rsidRPr="00711F52" w:rsidRDefault="00D4248E" w:rsidP="00735BE9">
      <w:pPr>
        <w:pStyle w:val="ListParagraph"/>
        <w:numPr>
          <w:ilvl w:val="0"/>
          <w:numId w:val="9"/>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A few more numbers</w:t>
      </w:r>
      <w:r w:rsidR="00C6210B" w:rsidRPr="00711F52">
        <w:rPr>
          <w:rFonts w:ascii="Myriad Hebrew" w:eastAsia="Times New Roman" w:hAnsi="Myriad Hebrew" w:cs="Myriad Hebrew"/>
          <w:color w:val="000000"/>
          <w:lang w:val="en-CA"/>
        </w:rPr>
        <w:t>/details/data</w:t>
      </w:r>
      <w:r w:rsidRPr="00711F52">
        <w:rPr>
          <w:rFonts w:ascii="Myriad Hebrew" w:eastAsia="Times New Roman" w:hAnsi="Myriad Hebrew" w:cs="Myriad Hebrew"/>
          <w:color w:val="000000"/>
          <w:lang w:val="en-CA"/>
        </w:rPr>
        <w:t xml:space="preserve"> to have on scenarios on webpage (i.e. housing design and retrofit tab on CEE)</w:t>
      </w:r>
    </w:p>
    <w:p w14:paraId="5393F4C8" w14:textId="77777777" w:rsidR="00D4248E" w:rsidRPr="00711F52" w:rsidRDefault="00D4248E" w:rsidP="00735BE9">
      <w:pPr>
        <w:pStyle w:val="ListParagraph"/>
        <w:numPr>
          <w:ilvl w:val="0"/>
          <w:numId w:val="9"/>
        </w:numPr>
        <w:jc w:val="both"/>
        <w:rPr>
          <w:rFonts w:ascii="Myriad Hebrew" w:eastAsia="Times New Roman" w:hAnsi="Myriad Hebrew" w:cs="Myriad Hebrew"/>
          <w:color w:val="000000"/>
        </w:rPr>
      </w:pPr>
      <w:r w:rsidRPr="00711F52">
        <w:rPr>
          <w:rFonts w:ascii="Myriad Hebrew" w:eastAsia="Times New Roman" w:hAnsi="Myriad Hebrew" w:cs="Myriad Hebrew"/>
          <w:color w:val="000000"/>
          <w:lang w:val="en-CA"/>
        </w:rPr>
        <w:t>Website take a look at strata energy strategy guide, energy programs (behaviours), map-based interface that people can select and choose their needs</w:t>
      </w:r>
    </w:p>
    <w:p w14:paraId="2D316C87" w14:textId="77777777" w:rsidR="00C6210B" w:rsidRPr="00711F52" w:rsidRDefault="00C6210B" w:rsidP="00735BE9">
      <w:pPr>
        <w:pStyle w:val="ListParagraph"/>
        <w:numPr>
          <w:ilvl w:val="0"/>
          <w:numId w:val="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Pick out information and provide updates on info like total # of buildings, annual number of building permits issued, residential/commercial buildings, # of demolition etc.</w:t>
      </w:r>
    </w:p>
    <w:p w14:paraId="40EF08CD" w14:textId="53EAF0CF" w:rsidR="00C6210B" w:rsidRPr="00711F52" w:rsidRDefault="00C6210B"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Needed information in the form of newsfeed to have continual updates for CEMs and local staff to use can draw people coming back to the website</w:t>
      </w:r>
    </w:p>
    <w:p w14:paraId="7862AABB" w14:textId="2914C45B" w:rsidR="005C7D1C" w:rsidRPr="00711F52" w:rsidRDefault="005C7D1C" w:rsidP="00735BE9">
      <w:pPr>
        <w:pStyle w:val="ListParagraph"/>
        <w:numPr>
          <w:ilvl w:val="0"/>
          <w:numId w:val="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Good for non-experts; value to educate people on greater picture but needs balance from staff and from public eyes on what the needs are</w:t>
      </w:r>
    </w:p>
    <w:p w14:paraId="18C12B6B" w14:textId="77777777" w:rsidR="00D4248E" w:rsidRPr="00711F52" w:rsidRDefault="00D4248E" w:rsidP="00735BE9">
      <w:pPr>
        <w:jc w:val="both"/>
        <w:rPr>
          <w:rFonts w:ascii="Myriad Hebrew" w:eastAsia="Times New Roman" w:hAnsi="Myriad Hebrew" w:cs="Myriad Hebrew"/>
          <w:color w:val="000000"/>
        </w:rPr>
      </w:pPr>
    </w:p>
    <w:p w14:paraId="20998B89" w14:textId="77777777" w:rsidR="00277898" w:rsidRPr="00711F52" w:rsidRDefault="0027789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Once we have the newer version of the website, would you be interested in beta testing the CEE site to provide input?</w:t>
      </w:r>
    </w:p>
    <w:p w14:paraId="06D8F8E1" w14:textId="26A43625" w:rsidR="00277898" w:rsidRPr="00711F52" w:rsidRDefault="00277898" w:rsidP="00735BE9">
      <w:pPr>
        <w:jc w:val="both"/>
        <w:rPr>
          <w:rFonts w:ascii="Myriad Hebrew" w:hAnsi="Myriad Hebrew" w:cs="Myriad Hebrew"/>
        </w:rPr>
      </w:pPr>
      <w:r w:rsidRPr="00711F52">
        <w:rPr>
          <w:rFonts w:ascii="Myriad Hebrew" w:hAnsi="Myriad Hebrew" w:cs="Myriad Hebrew"/>
        </w:rPr>
        <w:t>Everyone said yes.</w:t>
      </w:r>
    </w:p>
    <w:p w14:paraId="78EFE800" w14:textId="77777777" w:rsidR="00277898" w:rsidRPr="00711F52" w:rsidRDefault="00277898" w:rsidP="00735BE9">
      <w:pPr>
        <w:jc w:val="both"/>
        <w:rPr>
          <w:rFonts w:ascii="Myriad Hebrew" w:hAnsi="Myriad Hebrew" w:cs="Myriad Hebrew"/>
        </w:rPr>
      </w:pPr>
    </w:p>
    <w:p w14:paraId="4E23C6E7" w14:textId="77777777" w:rsidR="00277898" w:rsidRPr="00711F52" w:rsidRDefault="0027789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Anything Else?</w:t>
      </w:r>
    </w:p>
    <w:p w14:paraId="275992AE" w14:textId="6655E703" w:rsidR="00277898" w:rsidRPr="00711F52" w:rsidRDefault="00277898" w:rsidP="00735BE9">
      <w:pPr>
        <w:pStyle w:val="ListParagraph"/>
        <w:numPr>
          <w:ilvl w:val="0"/>
          <w:numId w:val="10"/>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Caroline p</w:t>
      </w:r>
      <w:r w:rsidR="00C6210B" w:rsidRPr="00711F52">
        <w:rPr>
          <w:rFonts w:ascii="Myriad Hebrew" w:eastAsia="Times New Roman" w:hAnsi="Myriad Hebrew" w:cs="Myriad Hebrew"/>
          <w:color w:val="000000"/>
        </w:rPr>
        <w:t>rovided</w:t>
      </w:r>
      <w:r w:rsidRPr="00711F52">
        <w:rPr>
          <w:rFonts w:ascii="Myriad Hebrew" w:eastAsia="Times New Roman" w:hAnsi="Myriad Hebrew" w:cs="Myriad Hebrew"/>
          <w:color w:val="000000"/>
        </w:rPr>
        <w:t xml:space="preserve"> report from Alex Boston (West Vancouver Case Study)</w:t>
      </w:r>
    </w:p>
    <w:p w14:paraId="7376F2DC" w14:textId="77777777" w:rsidR="00277898" w:rsidRPr="00711F52" w:rsidRDefault="00277898" w:rsidP="00735BE9">
      <w:pPr>
        <w:pStyle w:val="ListParagraph"/>
        <w:numPr>
          <w:ilvl w:val="0"/>
          <w:numId w:val="10"/>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BC Hydro would be happy to host CEM workshop once new website is launched</w:t>
      </w:r>
    </w:p>
    <w:p w14:paraId="0B827D99" w14:textId="77777777" w:rsidR="00277898" w:rsidRPr="00711F52" w:rsidRDefault="00277898" w:rsidP="00735BE9">
      <w:pPr>
        <w:pStyle w:val="ListParagraph"/>
        <w:numPr>
          <w:ilvl w:val="0"/>
          <w:numId w:val="10"/>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CEMs would be happy to review and provide feedback on case studies as it becomes developed</w:t>
      </w:r>
    </w:p>
    <w:p w14:paraId="1657A922" w14:textId="6E48B28E" w:rsidR="00264084" w:rsidRPr="00711F52" w:rsidRDefault="00277898" w:rsidP="002D6CCC">
      <w:pPr>
        <w:pStyle w:val="ListParagraph"/>
        <w:numPr>
          <w:ilvl w:val="0"/>
          <w:numId w:val="10"/>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lastRenderedPageBreak/>
        <w:t xml:space="preserve">BC Hydro knows of </w:t>
      </w:r>
      <w:r w:rsidR="00784FEE" w:rsidRPr="00711F52">
        <w:rPr>
          <w:rFonts w:ascii="Myriad Hebrew" w:eastAsia="Times New Roman" w:hAnsi="Myriad Hebrew" w:cs="Myriad Hebrew"/>
          <w:color w:val="000000"/>
        </w:rPr>
        <w:t>UBC Sustainability Scholar</w:t>
      </w:r>
      <w:r w:rsidRPr="00711F52">
        <w:rPr>
          <w:rFonts w:ascii="Myriad Hebrew" w:eastAsia="Times New Roman" w:hAnsi="Myriad Hebrew" w:cs="Myriad Hebrew"/>
          <w:color w:val="000000"/>
        </w:rPr>
        <w:t xml:space="preserve"> program that worked </w:t>
      </w:r>
      <w:r w:rsidR="00784FEE" w:rsidRPr="00711F52">
        <w:rPr>
          <w:rFonts w:ascii="Myriad Hebrew" w:eastAsia="Times New Roman" w:hAnsi="Myriad Hebrew" w:cs="Myriad Hebrew"/>
          <w:color w:val="000000"/>
        </w:rPr>
        <w:t xml:space="preserve">did a report </w:t>
      </w:r>
      <w:r w:rsidRPr="00711F52">
        <w:rPr>
          <w:rFonts w:ascii="Myriad Hebrew" w:eastAsia="Times New Roman" w:hAnsi="Myriad Hebrew" w:cs="Myriad Hebrew"/>
          <w:color w:val="000000"/>
        </w:rPr>
        <w:t xml:space="preserve">on benchmarking; </w:t>
      </w:r>
      <w:r w:rsidR="00784FEE" w:rsidRPr="00711F52">
        <w:rPr>
          <w:rFonts w:ascii="Myriad Hebrew" w:eastAsia="Times New Roman" w:hAnsi="Myriad Hebrew" w:cs="Myriad Hebrew"/>
          <w:color w:val="000000"/>
        </w:rPr>
        <w:t xml:space="preserve">following-up </w:t>
      </w:r>
      <w:r w:rsidR="007D28FD" w:rsidRPr="00711F52">
        <w:rPr>
          <w:rFonts w:ascii="Myriad Hebrew" w:eastAsia="Times New Roman" w:hAnsi="Myriad Hebrew" w:cs="Myriad Hebrew"/>
          <w:color w:val="000000"/>
        </w:rPr>
        <w:t>on scholar projects to</w:t>
      </w:r>
      <w:r w:rsidRPr="00711F52">
        <w:rPr>
          <w:rFonts w:ascii="Myriad Hebrew" w:eastAsia="Times New Roman" w:hAnsi="Myriad Hebrew" w:cs="Myriad Hebrew"/>
          <w:color w:val="000000"/>
        </w:rPr>
        <w:t xml:space="preserve"> bring </w:t>
      </w:r>
      <w:r w:rsidR="00784FEE" w:rsidRPr="00711F52">
        <w:rPr>
          <w:rFonts w:ascii="Myriad Hebrew" w:eastAsia="Times New Roman" w:hAnsi="Myriad Hebrew" w:cs="Myriad Hebrew"/>
          <w:color w:val="000000"/>
        </w:rPr>
        <w:t>all the municipality reports</w:t>
      </w:r>
      <w:r w:rsidRPr="00711F52">
        <w:rPr>
          <w:rFonts w:ascii="Myriad Hebrew" w:eastAsia="Times New Roman" w:hAnsi="Myriad Hebrew" w:cs="Myriad Hebrew"/>
          <w:color w:val="000000"/>
        </w:rPr>
        <w:t xml:space="preserve"> together is of interest</w:t>
      </w:r>
    </w:p>
    <w:p w14:paraId="50F7D7D5" w14:textId="77777777" w:rsidR="00711F52" w:rsidRDefault="00711F52">
      <w:pPr>
        <w:rPr>
          <w:rFonts w:ascii="Myriad Hebrew" w:eastAsiaTheme="majorEastAsia" w:hAnsi="Myriad Hebrew" w:cs="Myriad Hebrew"/>
          <w:color w:val="000000" w:themeColor="text1"/>
          <w:spacing w:val="-10"/>
          <w:kern w:val="28"/>
          <w:sz w:val="44"/>
          <w:szCs w:val="44"/>
        </w:rPr>
      </w:pPr>
      <w:r>
        <w:rPr>
          <w:rFonts w:ascii="Myriad Hebrew" w:hAnsi="Myriad Hebrew" w:cs="Myriad Hebrew"/>
          <w:color w:val="000000" w:themeColor="text1"/>
          <w:sz w:val="44"/>
          <w:szCs w:val="44"/>
        </w:rPr>
        <w:br w:type="page"/>
      </w:r>
    </w:p>
    <w:p w14:paraId="7E1613AD" w14:textId="5202D024" w:rsidR="002548E2" w:rsidRPr="00711F52" w:rsidRDefault="009F3E3F" w:rsidP="002D6CCC">
      <w:pPr>
        <w:pStyle w:val="Title"/>
        <w:jc w:val="center"/>
        <w:rPr>
          <w:rFonts w:ascii="Myriad Hebrew" w:hAnsi="Myriad Hebrew" w:cs="Myriad Hebrew"/>
          <w:color w:val="000000" w:themeColor="text1"/>
          <w:sz w:val="44"/>
          <w:szCs w:val="44"/>
        </w:rPr>
      </w:pPr>
      <w:r w:rsidRPr="00711F52">
        <w:rPr>
          <w:rFonts w:ascii="Myriad Hebrew" w:hAnsi="Myriad Hebrew" w:cs="Myriad Hebrew"/>
          <w:color w:val="000000" w:themeColor="text1"/>
          <w:sz w:val="44"/>
          <w:szCs w:val="44"/>
        </w:rPr>
        <w:lastRenderedPageBreak/>
        <w:t>Consulting</w:t>
      </w:r>
      <w:r w:rsidR="00264084" w:rsidRPr="00711F52">
        <w:rPr>
          <w:rFonts w:ascii="Myriad Hebrew" w:hAnsi="Myriad Hebrew" w:cs="Myriad Hebrew"/>
          <w:color w:val="000000" w:themeColor="text1"/>
          <w:sz w:val="44"/>
          <w:szCs w:val="44"/>
        </w:rPr>
        <w:t xml:space="preserve"> (N=3); ENGO</w:t>
      </w:r>
      <w:r w:rsidR="00521FB4" w:rsidRPr="00711F52">
        <w:rPr>
          <w:rFonts w:ascii="Myriad Hebrew" w:hAnsi="Myriad Hebrew" w:cs="Myriad Hebrew"/>
          <w:color w:val="000000" w:themeColor="text1"/>
          <w:sz w:val="44"/>
          <w:szCs w:val="44"/>
        </w:rPr>
        <w:t xml:space="preserve"> </w:t>
      </w:r>
      <w:r w:rsidR="00264084" w:rsidRPr="00711F52">
        <w:rPr>
          <w:rFonts w:ascii="Myriad Hebrew" w:hAnsi="Myriad Hebrew" w:cs="Myriad Hebrew"/>
          <w:color w:val="000000" w:themeColor="text1"/>
          <w:sz w:val="44"/>
          <w:szCs w:val="44"/>
        </w:rPr>
        <w:t>(</w:t>
      </w:r>
      <w:r w:rsidR="00521FB4" w:rsidRPr="00711F52">
        <w:rPr>
          <w:rFonts w:ascii="Myriad Hebrew" w:hAnsi="Myriad Hebrew" w:cs="Myriad Hebrew"/>
          <w:color w:val="000000" w:themeColor="text1"/>
          <w:sz w:val="44"/>
          <w:szCs w:val="44"/>
        </w:rPr>
        <w:t>N=2</w:t>
      </w:r>
      <w:r w:rsidR="00264084" w:rsidRPr="00711F52">
        <w:rPr>
          <w:rFonts w:ascii="Myriad Hebrew" w:hAnsi="Myriad Hebrew" w:cs="Myriad Hebrew"/>
          <w:color w:val="000000" w:themeColor="text1"/>
          <w:sz w:val="44"/>
          <w:szCs w:val="44"/>
        </w:rPr>
        <w:t>);</w:t>
      </w:r>
      <w:r w:rsidR="00D67056" w:rsidRPr="00711F52">
        <w:rPr>
          <w:rFonts w:ascii="Myriad Hebrew" w:hAnsi="Myriad Hebrew" w:cs="Myriad Hebrew"/>
          <w:color w:val="000000" w:themeColor="text1"/>
          <w:sz w:val="44"/>
          <w:szCs w:val="44"/>
        </w:rPr>
        <w:t xml:space="preserve"> </w:t>
      </w:r>
      <w:r w:rsidR="001A7CB9" w:rsidRPr="00711F52">
        <w:rPr>
          <w:rFonts w:ascii="Myriad Hebrew" w:hAnsi="Myriad Hebrew" w:cs="Myriad Hebrew"/>
          <w:color w:val="000000" w:themeColor="text1"/>
          <w:sz w:val="44"/>
          <w:szCs w:val="44"/>
        </w:rPr>
        <w:t>Education</w:t>
      </w:r>
      <w:r w:rsidR="00521FB4" w:rsidRPr="00711F52">
        <w:rPr>
          <w:rFonts w:ascii="Myriad Hebrew" w:hAnsi="Myriad Hebrew" w:cs="Myriad Hebrew"/>
          <w:color w:val="000000" w:themeColor="text1"/>
          <w:sz w:val="44"/>
          <w:szCs w:val="44"/>
        </w:rPr>
        <w:t xml:space="preserve"> </w:t>
      </w:r>
      <w:r w:rsidR="00264084" w:rsidRPr="00711F52">
        <w:rPr>
          <w:rFonts w:ascii="Myriad Hebrew" w:hAnsi="Myriad Hebrew" w:cs="Myriad Hebrew"/>
          <w:color w:val="000000" w:themeColor="text1"/>
          <w:sz w:val="44"/>
          <w:szCs w:val="44"/>
        </w:rPr>
        <w:t>(</w:t>
      </w:r>
      <w:r w:rsidR="00521FB4" w:rsidRPr="00711F52">
        <w:rPr>
          <w:rFonts w:ascii="Myriad Hebrew" w:hAnsi="Myriad Hebrew" w:cs="Myriad Hebrew"/>
          <w:color w:val="000000" w:themeColor="text1"/>
          <w:sz w:val="44"/>
          <w:szCs w:val="44"/>
        </w:rPr>
        <w:t>N=3</w:t>
      </w:r>
      <w:r w:rsidR="00264084" w:rsidRPr="00711F52">
        <w:rPr>
          <w:rFonts w:ascii="Myriad Hebrew" w:hAnsi="Myriad Hebrew" w:cs="Myriad Hebrew"/>
          <w:color w:val="000000" w:themeColor="text1"/>
          <w:sz w:val="44"/>
          <w:szCs w:val="44"/>
        </w:rPr>
        <w:t>)</w:t>
      </w:r>
    </w:p>
    <w:p w14:paraId="6C1FFF78" w14:textId="77777777" w:rsidR="002548E2" w:rsidRPr="00711F52" w:rsidRDefault="002548E2" w:rsidP="00735BE9">
      <w:pPr>
        <w:jc w:val="both"/>
        <w:rPr>
          <w:rFonts w:ascii="Myriad Hebrew" w:hAnsi="Myriad Hebrew" w:cs="Myriad Hebrew"/>
        </w:rPr>
      </w:pPr>
    </w:p>
    <w:p w14:paraId="38877AD0" w14:textId="77777777" w:rsidR="001C7628" w:rsidRPr="00711F52" w:rsidRDefault="001C762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In your role, what kind of projects do you work on that are related to community energy?</w:t>
      </w:r>
    </w:p>
    <w:p w14:paraId="1CA41492" w14:textId="77777777" w:rsidR="001C7628" w:rsidRPr="00711F52" w:rsidRDefault="001C7628" w:rsidP="00735BE9">
      <w:pPr>
        <w:pStyle w:val="ListParagraph"/>
        <w:numPr>
          <w:ilvl w:val="0"/>
          <w:numId w:val="11"/>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Variety in jobs</w:t>
      </w:r>
    </w:p>
    <w:p w14:paraId="4B23A11E" w14:textId="1ACEBF89" w:rsidR="001C7628" w:rsidRPr="00711F52" w:rsidRDefault="001C7628"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Some </w:t>
      </w:r>
      <w:r w:rsidR="00C6210B" w:rsidRPr="00711F52">
        <w:rPr>
          <w:rFonts w:ascii="Myriad Hebrew" w:eastAsia="Times New Roman" w:hAnsi="Myriad Hebrew" w:cs="Myriad Hebrew"/>
          <w:color w:val="000000"/>
        </w:rPr>
        <w:t>focus</w:t>
      </w:r>
      <w:r w:rsidRPr="00711F52">
        <w:rPr>
          <w:rFonts w:ascii="Myriad Hebrew" w:eastAsia="Times New Roman" w:hAnsi="Myriad Hebrew" w:cs="Myriad Hebrew"/>
          <w:color w:val="000000"/>
        </w:rPr>
        <w:t xml:space="preserve"> with municipalities on community energy work</w:t>
      </w:r>
    </w:p>
    <w:p w14:paraId="5D76579F" w14:textId="03136DE8" w:rsidR="001C7628" w:rsidRPr="00711F52" w:rsidRDefault="001C7628"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Some focus </w:t>
      </w:r>
      <w:r w:rsidR="00C6210B" w:rsidRPr="00711F52">
        <w:rPr>
          <w:rFonts w:ascii="Myriad Hebrew" w:eastAsia="Times New Roman" w:hAnsi="Myriad Hebrew" w:cs="Myriad Hebrew"/>
          <w:color w:val="000000"/>
        </w:rPr>
        <w:t>on clean energy, industry, and communications</w:t>
      </w:r>
    </w:p>
    <w:p w14:paraId="44F84D5B" w14:textId="709E46EA" w:rsidR="001C7628" w:rsidRPr="00711F52" w:rsidRDefault="001C7628"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Some focus on </w:t>
      </w:r>
      <w:r w:rsidR="00C6210B" w:rsidRPr="00711F52">
        <w:rPr>
          <w:rFonts w:ascii="Myriad Hebrew" w:eastAsia="Times New Roman" w:hAnsi="Myriad Hebrew" w:cs="Myriad Hebrew"/>
          <w:color w:val="000000"/>
        </w:rPr>
        <w:t xml:space="preserve">environmental </w:t>
      </w:r>
      <w:r w:rsidRPr="00711F52">
        <w:rPr>
          <w:rFonts w:ascii="Myriad Hebrew" w:eastAsia="Times New Roman" w:hAnsi="Myriad Hebrew" w:cs="Myriad Hebrew"/>
          <w:color w:val="000000"/>
        </w:rPr>
        <w:t>education</w:t>
      </w:r>
      <w:r w:rsidR="00C6210B" w:rsidRPr="00711F52">
        <w:rPr>
          <w:rFonts w:ascii="Myriad Hebrew" w:eastAsia="Times New Roman" w:hAnsi="Myriad Hebrew" w:cs="Myriad Hebrew"/>
          <w:color w:val="000000"/>
        </w:rPr>
        <w:t xml:space="preserve"> and teaching</w:t>
      </w:r>
    </w:p>
    <w:p w14:paraId="479541AF" w14:textId="4F1AF029" w:rsidR="001C7628" w:rsidRPr="00711F52" w:rsidRDefault="001C7628" w:rsidP="00735BE9">
      <w:pPr>
        <w:pStyle w:val="ListParagraph"/>
        <w:numPr>
          <w:ilvl w:val="0"/>
          <w:numId w:val="11"/>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BCIT's Community Energy Manag</w:t>
      </w:r>
      <w:r w:rsidR="00521FB4" w:rsidRPr="00711F52">
        <w:rPr>
          <w:rFonts w:ascii="Myriad Hebrew" w:eastAsia="Times New Roman" w:hAnsi="Myriad Hebrew" w:cs="Myriad Hebrew"/>
          <w:color w:val="000000"/>
        </w:rPr>
        <w:t xml:space="preserve">er Program; </w:t>
      </w:r>
      <w:proofErr w:type="spellStart"/>
      <w:r w:rsidR="00521FB4" w:rsidRPr="00711F52">
        <w:rPr>
          <w:rFonts w:ascii="Myriad Hebrew" w:eastAsia="Times New Roman" w:hAnsi="Myriad Hebrew" w:cs="Myriad Hebrew"/>
          <w:color w:val="000000"/>
        </w:rPr>
        <w:t>Quickstart</w:t>
      </w:r>
      <w:proofErr w:type="spellEnd"/>
      <w:r w:rsidR="00521FB4" w:rsidRPr="00711F52">
        <w:rPr>
          <w:rFonts w:ascii="Myriad Hebrew" w:eastAsia="Times New Roman" w:hAnsi="Myriad Hebrew" w:cs="Myriad Hebrew"/>
          <w:color w:val="000000"/>
        </w:rPr>
        <w:t xml:space="preserve"> CE Guide</w:t>
      </w:r>
      <w:r w:rsidRPr="00711F52">
        <w:rPr>
          <w:rFonts w:ascii="Myriad Hebrew" w:eastAsia="Times New Roman" w:hAnsi="Myriad Hebrew" w:cs="Myriad Hebrew"/>
          <w:color w:val="000000"/>
        </w:rPr>
        <w:t xml:space="preserve"> </w:t>
      </w:r>
    </w:p>
    <w:p w14:paraId="298161DA" w14:textId="2D94D8ED" w:rsidR="001C7628" w:rsidRPr="00711F52" w:rsidRDefault="007762AD" w:rsidP="00735BE9">
      <w:pPr>
        <w:pStyle w:val="ListParagraph"/>
        <w:numPr>
          <w:ilvl w:val="0"/>
          <w:numId w:val="11"/>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Evergreen’s </w:t>
      </w:r>
      <w:r w:rsidR="001C7628" w:rsidRPr="00711F52">
        <w:rPr>
          <w:rFonts w:ascii="Myriad Hebrew" w:eastAsia="Times New Roman" w:hAnsi="Myriad Hebrew" w:cs="Myriad Hebrew"/>
          <w:color w:val="000000"/>
        </w:rPr>
        <w:t>Gre</w:t>
      </w:r>
      <w:r w:rsidR="00521FB4" w:rsidRPr="00711F52">
        <w:rPr>
          <w:rFonts w:ascii="Myriad Hebrew" w:eastAsia="Times New Roman" w:hAnsi="Myriad Hebrew" w:cs="Myriad Hebrew"/>
          <w:color w:val="000000"/>
        </w:rPr>
        <w:t>en Block Neighbourhood Program</w:t>
      </w:r>
    </w:p>
    <w:p w14:paraId="36D82152" w14:textId="53E4BA54" w:rsidR="001C7628" w:rsidRPr="00711F52" w:rsidRDefault="00521FB4" w:rsidP="00735BE9">
      <w:pPr>
        <w:pStyle w:val="ListParagraph"/>
        <w:numPr>
          <w:ilvl w:val="0"/>
          <w:numId w:val="11"/>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Communications Consultant</w:t>
      </w:r>
    </w:p>
    <w:p w14:paraId="7DBA9AF1" w14:textId="52172579" w:rsidR="001C7628" w:rsidRPr="00711F52" w:rsidRDefault="00521FB4" w:rsidP="00735BE9">
      <w:pPr>
        <w:pStyle w:val="ListParagraph"/>
        <w:numPr>
          <w:ilvl w:val="0"/>
          <w:numId w:val="11"/>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Long R</w:t>
      </w:r>
      <w:r w:rsidR="001C7628" w:rsidRPr="00711F52">
        <w:rPr>
          <w:rFonts w:ascii="Myriad Hebrew" w:eastAsia="Times New Roman" w:hAnsi="Myriad Hebrew" w:cs="Myriad Hebrew"/>
          <w:color w:val="000000"/>
        </w:rPr>
        <w:t xml:space="preserve">ange Planning </w:t>
      </w:r>
      <w:r w:rsidR="00C6210B" w:rsidRPr="00711F52">
        <w:rPr>
          <w:rFonts w:ascii="Myriad Hebrew" w:eastAsia="Times New Roman" w:hAnsi="Myriad Hebrew" w:cs="Myriad Hebrew"/>
          <w:color w:val="000000"/>
        </w:rPr>
        <w:t>Strategies</w:t>
      </w:r>
    </w:p>
    <w:p w14:paraId="407F41D3" w14:textId="77777777" w:rsidR="001C7628" w:rsidRPr="00711F52" w:rsidRDefault="001C7628" w:rsidP="00735BE9">
      <w:pPr>
        <w:jc w:val="both"/>
        <w:rPr>
          <w:rFonts w:ascii="Myriad Hebrew" w:hAnsi="Myriad Hebrew" w:cs="Myriad Hebrew"/>
        </w:rPr>
      </w:pPr>
    </w:p>
    <w:p w14:paraId="2C745BB3" w14:textId="77777777" w:rsidR="001C7628" w:rsidRPr="00711F52" w:rsidRDefault="001C762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Who do you work with in your team? Who is your target audience?</w:t>
      </w:r>
    </w:p>
    <w:p w14:paraId="66065E4F" w14:textId="3BF44DD3" w:rsidR="001C7628" w:rsidRPr="00711F52" w:rsidRDefault="001C7628" w:rsidP="00735BE9">
      <w:pPr>
        <w:pStyle w:val="ListParagraph"/>
        <w:numPr>
          <w:ilvl w:val="0"/>
          <w:numId w:val="12"/>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Variety of </w:t>
      </w:r>
      <w:r w:rsidR="00521FB4" w:rsidRPr="00711F52">
        <w:rPr>
          <w:rFonts w:ascii="Myriad Hebrew" w:eastAsia="Times New Roman" w:hAnsi="Myriad Hebrew" w:cs="Myriad Hebrew"/>
          <w:color w:val="000000"/>
        </w:rPr>
        <w:t>team members</w:t>
      </w:r>
    </w:p>
    <w:p w14:paraId="319E21B1" w14:textId="4E5709DB" w:rsidR="001C7628" w:rsidRPr="00711F52" w:rsidRDefault="001C7628"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In-house government staff (decision-makers,</w:t>
      </w:r>
      <w:r w:rsidR="00886B37" w:rsidRPr="00711F52">
        <w:rPr>
          <w:rFonts w:ascii="Myriad Hebrew" w:eastAsia="Times New Roman" w:hAnsi="Myriad Hebrew" w:cs="Myriad Hebrew"/>
          <w:color w:val="000000"/>
        </w:rPr>
        <w:t xml:space="preserve"> planners,</w:t>
      </w:r>
      <w:r w:rsidR="002816D6" w:rsidRPr="00711F52">
        <w:rPr>
          <w:rFonts w:ascii="Myriad Hebrew" w:eastAsia="Times New Roman" w:hAnsi="Myriad Hebrew" w:cs="Myriad Hebrew"/>
          <w:color w:val="000000"/>
        </w:rPr>
        <w:t xml:space="preserve"> CEMs,</w:t>
      </w:r>
      <w:r w:rsidRPr="00711F52">
        <w:rPr>
          <w:rFonts w:ascii="Myriad Hebrew" w:eastAsia="Times New Roman" w:hAnsi="Myriad Hebrew" w:cs="Myriad Hebrew"/>
          <w:color w:val="000000"/>
        </w:rPr>
        <w:t xml:space="preserve"> councilors)</w:t>
      </w:r>
    </w:p>
    <w:p w14:paraId="4087CBBF" w14:textId="21D604AD" w:rsidR="00521FB4" w:rsidRPr="00711F52" w:rsidRDefault="00521FB4" w:rsidP="00521FB4">
      <w:pPr>
        <w:pStyle w:val="ListParagraph"/>
        <w:numPr>
          <w:ilvl w:val="0"/>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Variety of target audience</w:t>
      </w:r>
    </w:p>
    <w:p w14:paraId="3FAE0201" w14:textId="78620B6E" w:rsidR="001C7628" w:rsidRPr="00711F52" w:rsidRDefault="00521FB4"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s</w:t>
      </w:r>
      <w:r w:rsidR="001C7628" w:rsidRPr="00711F52">
        <w:rPr>
          <w:rFonts w:ascii="Myriad Hebrew" w:eastAsia="Times New Roman" w:hAnsi="Myriad Hebrew" w:cs="Myriad Hebrew"/>
          <w:color w:val="000000"/>
        </w:rPr>
        <w:t>takeholde</w:t>
      </w:r>
      <w:r w:rsidRPr="00711F52">
        <w:rPr>
          <w:rFonts w:ascii="Myriad Hebrew" w:eastAsia="Times New Roman" w:hAnsi="Myriad Hebrew" w:cs="Myriad Hebrew"/>
          <w:color w:val="000000"/>
        </w:rPr>
        <w:t>rs, NGOs, industry, operators, d</w:t>
      </w:r>
      <w:r w:rsidR="001C7628" w:rsidRPr="00711F52">
        <w:rPr>
          <w:rFonts w:ascii="Myriad Hebrew" w:eastAsia="Times New Roman" w:hAnsi="Myriad Hebrew" w:cs="Myriad Hebrew"/>
          <w:color w:val="000000"/>
        </w:rPr>
        <w:t>evelopers, students, professionals, general public, homeowners, academics, teachers</w:t>
      </w:r>
    </w:p>
    <w:p w14:paraId="3D52C0E1" w14:textId="77777777" w:rsidR="007D28FD" w:rsidRPr="00711F52" w:rsidRDefault="007D28FD" w:rsidP="00735BE9">
      <w:pPr>
        <w:jc w:val="both"/>
        <w:rPr>
          <w:rFonts w:ascii="Myriad Hebrew" w:hAnsi="Myriad Hebrew" w:cs="Myriad Hebrew"/>
        </w:rPr>
      </w:pPr>
    </w:p>
    <w:p w14:paraId="4946651F" w14:textId="77777777" w:rsidR="001C7628" w:rsidRPr="00711F52" w:rsidRDefault="001C762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What are some challenges you face and what projects need more support? Is it implementation? Convincing council?</w:t>
      </w:r>
    </w:p>
    <w:p w14:paraId="1E472FD0" w14:textId="645D7252" w:rsidR="001C7628" w:rsidRPr="00711F52" w:rsidRDefault="001C7628" w:rsidP="00735BE9">
      <w:pPr>
        <w:pStyle w:val="ListParagraph"/>
        <w:numPr>
          <w:ilvl w:val="0"/>
          <w:numId w:val="13"/>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Variety</w:t>
      </w:r>
      <w:r w:rsidR="00521FB4" w:rsidRPr="00711F52">
        <w:rPr>
          <w:rFonts w:ascii="Myriad Hebrew" w:eastAsia="Times New Roman" w:hAnsi="Myriad Hebrew" w:cs="Myriad Hebrew"/>
          <w:color w:val="000000"/>
        </w:rPr>
        <w:t xml:space="preserve"> in challenges</w:t>
      </w:r>
    </w:p>
    <w:p w14:paraId="05892E67" w14:textId="7F2B26C1" w:rsidR="001C7628" w:rsidRPr="00711F52" w:rsidRDefault="001C7628"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Communication to audience in clear, simple language "Talk to you grandmother" </w:t>
      </w:r>
      <w:r w:rsidR="00770366" w:rsidRPr="00711F52">
        <w:rPr>
          <w:rFonts w:ascii="Myriad Hebrew" w:eastAsia="Times New Roman" w:hAnsi="Myriad Hebrew" w:cs="Myriad Hebrew"/>
          <w:color w:val="000000"/>
        </w:rPr>
        <w:t>analogy</w:t>
      </w:r>
      <w:r w:rsidR="007762AD" w:rsidRPr="00711F52">
        <w:rPr>
          <w:rFonts w:ascii="Myriad Hebrew" w:eastAsia="Times New Roman" w:hAnsi="Myriad Hebrew" w:cs="Myriad Hebrew"/>
          <w:color w:val="000000"/>
        </w:rPr>
        <w:t xml:space="preserve"> </w:t>
      </w:r>
    </w:p>
    <w:p w14:paraId="7E151298" w14:textId="77777777" w:rsidR="001C7628" w:rsidRPr="00711F52" w:rsidRDefault="001C7628"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BC Energy Step Code implementation with coaching, training, online media presence with best practices guide, industry practice guide</w:t>
      </w:r>
    </w:p>
    <w:p w14:paraId="4525C465" w14:textId="77777777" w:rsidR="001C7628" w:rsidRPr="00711F52" w:rsidRDefault="001C7628"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To support BC Hydro's work, the industry sector hold a lot of political power</w:t>
      </w:r>
    </w:p>
    <w:p w14:paraId="57C6559A" w14:textId="6C1E408E" w:rsidR="001C7628" w:rsidRPr="00711F52" w:rsidRDefault="001C7628" w:rsidP="00735BE9">
      <w:pPr>
        <w:pStyle w:val="ListParagraph"/>
        <w:numPr>
          <w:ilvl w:val="1"/>
          <w:numId w:val="2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Citizen participation, funding, city staff support, time commitments</w:t>
      </w:r>
    </w:p>
    <w:p w14:paraId="2CA23546" w14:textId="77777777" w:rsidR="001C7628" w:rsidRPr="00711F52" w:rsidRDefault="001C7628" w:rsidP="00735BE9">
      <w:pPr>
        <w:jc w:val="both"/>
        <w:rPr>
          <w:rFonts w:ascii="Myriad Hebrew" w:hAnsi="Myriad Hebrew" w:cs="Myriad Hebrew"/>
        </w:rPr>
      </w:pPr>
    </w:p>
    <w:p w14:paraId="1D7A8184" w14:textId="77777777" w:rsidR="001C7628" w:rsidRPr="00711F52" w:rsidRDefault="001C762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 xml:space="preserve">Where do you look for your information and sources for community energy work?  </w:t>
      </w:r>
    </w:p>
    <w:p w14:paraId="3FA45AF6" w14:textId="77777777" w:rsidR="001766B4" w:rsidRPr="00711F52" w:rsidRDefault="001766B4" w:rsidP="00735BE9">
      <w:pPr>
        <w:pStyle w:val="ListParagraph"/>
        <w:numPr>
          <w:ilvl w:val="0"/>
          <w:numId w:val="1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Independent research (Internal &amp; </w:t>
      </w:r>
      <w:r w:rsidR="001C7628" w:rsidRPr="00711F52">
        <w:rPr>
          <w:rFonts w:ascii="Myriad Hebrew" w:eastAsia="Times New Roman" w:hAnsi="Myriad Hebrew" w:cs="Myriad Hebrew"/>
          <w:color w:val="000000"/>
        </w:rPr>
        <w:t xml:space="preserve">external </w:t>
      </w:r>
      <w:r w:rsidRPr="00711F52">
        <w:rPr>
          <w:rFonts w:ascii="Myriad Hebrew" w:eastAsia="Times New Roman" w:hAnsi="Myriad Hebrew" w:cs="Myriad Hebrew"/>
          <w:color w:val="000000"/>
        </w:rPr>
        <w:t xml:space="preserve">information) </w:t>
      </w:r>
    </w:p>
    <w:p w14:paraId="458A9744" w14:textId="4252D7BC" w:rsidR="001C7628" w:rsidRPr="00711F52" w:rsidRDefault="001C7628" w:rsidP="00735BE9">
      <w:pPr>
        <w:pStyle w:val="ListParagraph"/>
        <w:numPr>
          <w:ilvl w:val="0"/>
          <w:numId w:val="14"/>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CEE</w:t>
      </w:r>
      <w:r w:rsidR="007762AD" w:rsidRPr="00711F52">
        <w:rPr>
          <w:rFonts w:ascii="Myriad Hebrew" w:eastAsia="Times New Roman" w:hAnsi="Myriad Hebrew" w:cs="Myriad Hebrew"/>
          <w:color w:val="000000"/>
        </w:rPr>
        <w:t xml:space="preserve"> (CEA)</w:t>
      </w:r>
    </w:p>
    <w:p w14:paraId="46A326E6" w14:textId="77777777" w:rsidR="001C7628" w:rsidRPr="00711F52" w:rsidRDefault="001C7628" w:rsidP="00735BE9">
      <w:pPr>
        <w:jc w:val="both"/>
        <w:rPr>
          <w:rFonts w:ascii="Myriad Hebrew" w:eastAsia="Times New Roman" w:hAnsi="Myriad Hebrew" w:cs="Myriad Hebrew"/>
          <w:color w:val="000000"/>
        </w:rPr>
      </w:pPr>
    </w:p>
    <w:p w14:paraId="03B2E6AC" w14:textId="77777777" w:rsidR="001C7628" w:rsidRPr="00711F52" w:rsidRDefault="001C762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 xml:space="preserve">We are currently changing the website to curate different sections, do you have any suggestions for how </w:t>
      </w:r>
      <w:proofErr w:type="gramStart"/>
      <w:r w:rsidRPr="00711F52">
        <w:rPr>
          <w:rFonts w:ascii="Myriad Hebrew" w:eastAsia="Times New Roman" w:hAnsi="Myriad Hebrew" w:cs="Myriad Hebrew"/>
          <w:b/>
          <w:bCs/>
          <w:color w:val="0070C0"/>
        </w:rPr>
        <w:t>these information</w:t>
      </w:r>
      <w:proofErr w:type="gramEnd"/>
      <w:r w:rsidRPr="00711F52">
        <w:rPr>
          <w:rFonts w:ascii="Myriad Hebrew" w:eastAsia="Times New Roman" w:hAnsi="Myriad Hebrew" w:cs="Myriad Hebrew"/>
          <w:b/>
          <w:bCs/>
          <w:color w:val="0070C0"/>
        </w:rPr>
        <w:t xml:space="preserve"> can best serve your needs? </w:t>
      </w:r>
    </w:p>
    <w:p w14:paraId="7D992D1C" w14:textId="77777777" w:rsidR="001C7628" w:rsidRPr="00711F52" w:rsidRDefault="001C7628" w:rsidP="00735BE9">
      <w:pPr>
        <w:jc w:val="both"/>
        <w:rPr>
          <w:rFonts w:ascii="Myriad Hebrew" w:eastAsia="Times New Roman" w:hAnsi="Myriad Hebrew" w:cs="Myriad Hebrew"/>
          <w:color w:val="000000"/>
        </w:rPr>
      </w:pPr>
      <w:r w:rsidRPr="00711F52">
        <w:rPr>
          <w:rFonts w:ascii="Myriad Hebrew" w:eastAsia="Times New Roman" w:hAnsi="Myriad Hebrew" w:cs="Myriad Hebrew"/>
          <w:color w:val="000000"/>
        </w:rPr>
        <w:t>General</w:t>
      </w:r>
    </w:p>
    <w:p w14:paraId="3E48DC4B" w14:textId="77777777" w:rsidR="001C7628" w:rsidRPr="00711F52" w:rsidRDefault="001C7628" w:rsidP="00735BE9">
      <w:pPr>
        <w:pStyle w:val="ListParagraph"/>
        <w:numPr>
          <w:ilvl w:val="0"/>
          <w:numId w:val="1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Scrolling confusing to navigate</w:t>
      </w:r>
    </w:p>
    <w:p w14:paraId="040880DF" w14:textId="1CDA31F0" w:rsidR="001C7628" w:rsidRPr="00711F52" w:rsidRDefault="001C7628" w:rsidP="00735BE9">
      <w:pPr>
        <w:pStyle w:val="ListParagraph"/>
        <w:numPr>
          <w:ilvl w:val="0"/>
          <w:numId w:val="1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Text font challenging to read (</w:t>
      </w:r>
      <w:r w:rsidR="001766B4" w:rsidRPr="00711F52">
        <w:rPr>
          <w:rFonts w:ascii="Myriad Hebrew" w:eastAsia="Times New Roman" w:hAnsi="Myriad Hebrew" w:cs="Myriad Hebrew"/>
          <w:color w:val="000000"/>
        </w:rPr>
        <w:t xml:space="preserve">current </w:t>
      </w:r>
      <w:r w:rsidRPr="00711F52">
        <w:rPr>
          <w:rFonts w:ascii="Myriad Hebrew" w:eastAsia="Times New Roman" w:hAnsi="Myriad Hebrew" w:cs="Myriad Hebrew"/>
          <w:color w:val="000000"/>
        </w:rPr>
        <w:t xml:space="preserve">white on </w:t>
      </w:r>
      <w:proofErr w:type="spellStart"/>
      <w:r w:rsidR="001766B4" w:rsidRPr="00711F52">
        <w:rPr>
          <w:rFonts w:ascii="Myriad Hebrew" w:eastAsia="Times New Roman" w:hAnsi="Myriad Hebrew" w:cs="Myriad Hebrew"/>
          <w:color w:val="000000"/>
        </w:rPr>
        <w:t>coloured</w:t>
      </w:r>
      <w:proofErr w:type="spellEnd"/>
      <w:r w:rsidRPr="00711F52">
        <w:rPr>
          <w:rFonts w:ascii="Myriad Hebrew" w:eastAsia="Times New Roman" w:hAnsi="Myriad Hebrew" w:cs="Myriad Hebrew"/>
          <w:color w:val="000000"/>
        </w:rPr>
        <w:t xml:space="preserve"> background vs. black text on white background)</w:t>
      </w:r>
    </w:p>
    <w:p w14:paraId="7F0F3DBF" w14:textId="4AD6E204" w:rsidR="001C7628" w:rsidRPr="00711F52" w:rsidRDefault="001C7628" w:rsidP="00735BE9">
      <w:pPr>
        <w:pStyle w:val="ListParagraph"/>
        <w:numPr>
          <w:ilvl w:val="0"/>
          <w:numId w:val="1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Prefer left-to-right scroll vs. click response of scenarios</w:t>
      </w:r>
      <w:r w:rsidR="00FA1B8F" w:rsidRPr="00711F52">
        <w:rPr>
          <w:rFonts w:ascii="Myriad Hebrew" w:eastAsia="Times New Roman" w:hAnsi="Myriad Hebrew" w:cs="Myriad Hebrew"/>
          <w:color w:val="000000"/>
        </w:rPr>
        <w:t xml:space="preserve">; more visible comparison with numbers for scenarios </w:t>
      </w:r>
    </w:p>
    <w:p w14:paraId="160EB9DD" w14:textId="77777777" w:rsidR="001C7628" w:rsidRPr="00711F52" w:rsidRDefault="001C7628" w:rsidP="00735BE9">
      <w:pPr>
        <w:pStyle w:val="ListParagraph"/>
        <w:numPr>
          <w:ilvl w:val="0"/>
          <w:numId w:val="1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Provide any policy, reducing energy demands (evidence, equipment) for elected officials/staff to reflect and consider support</w:t>
      </w:r>
    </w:p>
    <w:p w14:paraId="76DEDE9A" w14:textId="3CE66E3B" w:rsidR="001C7628" w:rsidRPr="00711F52" w:rsidRDefault="001C7628" w:rsidP="00735BE9">
      <w:pPr>
        <w:pStyle w:val="ListParagraph"/>
        <w:numPr>
          <w:ilvl w:val="0"/>
          <w:numId w:val="1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lastRenderedPageBreak/>
        <w:t>Include more specific targ</w:t>
      </w:r>
      <w:r w:rsidR="007762AD" w:rsidRPr="00711F52">
        <w:rPr>
          <w:rFonts w:ascii="Myriad Hebrew" w:eastAsia="Times New Roman" w:hAnsi="Myriad Hebrew" w:cs="Myriad Hebrew"/>
          <w:color w:val="000000"/>
        </w:rPr>
        <w:t>ets and action items that align</w:t>
      </w:r>
      <w:r w:rsidRPr="00711F52">
        <w:rPr>
          <w:rFonts w:ascii="Myriad Hebrew" w:eastAsia="Times New Roman" w:hAnsi="Myriad Hebrew" w:cs="Myriad Hebrew"/>
          <w:color w:val="000000"/>
        </w:rPr>
        <w:t xml:space="preserve"> with goals of municipalities and province</w:t>
      </w:r>
    </w:p>
    <w:p w14:paraId="1ECA630F" w14:textId="30A99323" w:rsidR="001C7628" w:rsidRPr="00711F52" w:rsidRDefault="001C7628" w:rsidP="00735BE9">
      <w:pPr>
        <w:pStyle w:val="ListParagraph"/>
        <w:numPr>
          <w:ilvl w:val="0"/>
          <w:numId w:val="1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Look at metro van outreach department and curriculum guidelines for teachers/students</w:t>
      </w:r>
      <w:r w:rsidR="00FA1B8F" w:rsidRPr="00711F52">
        <w:rPr>
          <w:rFonts w:ascii="Myriad Hebrew" w:eastAsia="Times New Roman" w:hAnsi="Myriad Hebrew" w:cs="Myriad Hebrew"/>
          <w:color w:val="000000"/>
        </w:rPr>
        <w:t xml:space="preserve"> </w:t>
      </w:r>
    </w:p>
    <w:p w14:paraId="683BDE3E" w14:textId="77777777" w:rsidR="001C7628" w:rsidRPr="00711F52" w:rsidRDefault="001C7628" w:rsidP="00735BE9">
      <w:pPr>
        <w:pStyle w:val="ListParagraph"/>
        <w:numPr>
          <w:ilvl w:val="0"/>
          <w:numId w:val="1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How-to guide (two levels – how to calculate information; how to do this in their community)</w:t>
      </w:r>
    </w:p>
    <w:p w14:paraId="55B4FDCC" w14:textId="77777777" w:rsidR="001C7628" w:rsidRPr="00711F52" w:rsidRDefault="001C7628" w:rsidP="00735BE9">
      <w:pPr>
        <w:pStyle w:val="ListParagraph"/>
        <w:numPr>
          <w:ilvl w:val="0"/>
          <w:numId w:val="15"/>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If looking at educators/teachers, provide resources for classroom interaction exercises/activities with different length of activity (fitting to curriculum (most likely Gr. 10 and lower for 'general science' classes); Can case studies become field trips to look at different houses?</w:t>
      </w:r>
    </w:p>
    <w:p w14:paraId="67CD098A" w14:textId="77777777" w:rsidR="001C7628" w:rsidRPr="00711F52" w:rsidRDefault="001C7628" w:rsidP="00735BE9">
      <w:pPr>
        <w:jc w:val="both"/>
        <w:rPr>
          <w:rFonts w:ascii="Myriad Hebrew" w:eastAsia="Times New Roman" w:hAnsi="Myriad Hebrew" w:cs="Myriad Hebrew"/>
          <w:color w:val="000000"/>
        </w:rPr>
      </w:pPr>
    </w:p>
    <w:p w14:paraId="3FF3D3DE" w14:textId="1132F8D5" w:rsidR="001C7628" w:rsidRPr="00711F52" w:rsidRDefault="001C7628" w:rsidP="00735BE9">
      <w:pPr>
        <w:jc w:val="both"/>
        <w:rPr>
          <w:rFonts w:ascii="Myriad Hebrew" w:eastAsia="Times New Roman" w:hAnsi="Myriad Hebrew" w:cs="Myriad Hebrew"/>
          <w:color w:val="000000"/>
        </w:rPr>
      </w:pPr>
      <w:r w:rsidRPr="00711F52">
        <w:rPr>
          <w:rFonts w:ascii="Myriad Hebrew" w:eastAsia="Times New Roman" w:hAnsi="Myriad Hebrew" w:cs="Myriad Hebrew"/>
          <w:color w:val="000000"/>
        </w:rPr>
        <w:t>Energy in Context</w:t>
      </w:r>
    </w:p>
    <w:p w14:paraId="37324AF2" w14:textId="77777777" w:rsidR="001C7628" w:rsidRPr="00711F52" w:rsidRDefault="001C7628" w:rsidP="00735BE9">
      <w:pPr>
        <w:pStyle w:val="ListParagraph"/>
        <w:numPr>
          <w:ilvl w:val="0"/>
          <w:numId w:val="1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Could have links within website/external link to find more info</w:t>
      </w:r>
    </w:p>
    <w:p w14:paraId="54B3F46F" w14:textId="7F7FA407" w:rsidR="001C7628" w:rsidRPr="00711F52" w:rsidRDefault="001C7628" w:rsidP="00735BE9">
      <w:pPr>
        <w:pStyle w:val="ListParagraph"/>
        <w:numPr>
          <w:ilvl w:val="0"/>
          <w:numId w:val="16"/>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Highly Technical wording (for public facing materials) – how to explain to </w:t>
      </w:r>
      <w:r w:rsidR="00F06E7D" w:rsidRPr="00711F52">
        <w:rPr>
          <w:rFonts w:ascii="Myriad Hebrew" w:eastAsia="Times New Roman" w:hAnsi="Myriad Hebrew" w:cs="Myriad Hebrew"/>
          <w:color w:val="000000"/>
        </w:rPr>
        <w:t xml:space="preserve">the </w:t>
      </w:r>
      <w:r w:rsidRPr="00711F52">
        <w:rPr>
          <w:rFonts w:ascii="Myriad Hebrew" w:eastAsia="Times New Roman" w:hAnsi="Myriad Hebrew" w:cs="Myriad Hebrew"/>
          <w:color w:val="000000"/>
        </w:rPr>
        <w:t>average Joe?</w:t>
      </w:r>
    </w:p>
    <w:p w14:paraId="22DF0D1F" w14:textId="77777777" w:rsidR="001C7628" w:rsidRPr="00711F52" w:rsidRDefault="001C7628" w:rsidP="00735BE9">
      <w:pPr>
        <w:jc w:val="both"/>
        <w:rPr>
          <w:rFonts w:ascii="Myriad Hebrew" w:eastAsia="Times New Roman" w:hAnsi="Myriad Hebrew" w:cs="Myriad Hebrew"/>
          <w:color w:val="000000"/>
        </w:rPr>
      </w:pPr>
    </w:p>
    <w:p w14:paraId="5E40F78F" w14:textId="77777777" w:rsidR="001C7628" w:rsidRPr="00711F52" w:rsidRDefault="001C7628" w:rsidP="00735BE9">
      <w:pPr>
        <w:jc w:val="both"/>
        <w:rPr>
          <w:rFonts w:ascii="Myriad Hebrew" w:eastAsia="Times New Roman" w:hAnsi="Myriad Hebrew" w:cs="Myriad Hebrew"/>
          <w:color w:val="000000"/>
        </w:rPr>
      </w:pPr>
      <w:r w:rsidRPr="00711F52">
        <w:rPr>
          <w:rFonts w:ascii="Myriad Hebrew" w:eastAsia="Times New Roman" w:hAnsi="Myriad Hebrew" w:cs="Myriad Hebrew"/>
          <w:color w:val="000000"/>
        </w:rPr>
        <w:t>Maps</w:t>
      </w:r>
    </w:p>
    <w:p w14:paraId="6444C3F7" w14:textId="77777777" w:rsidR="001C7628" w:rsidRPr="00711F52" w:rsidRDefault="001C7628" w:rsidP="00735BE9">
      <w:pPr>
        <w:pStyle w:val="ListParagraph"/>
        <w:numPr>
          <w:ilvl w:val="0"/>
          <w:numId w:val="1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Gap between what I wanted and what information presented (what are the intention of map; be clear on communicating message across; what is the intent of the algorithm)</w:t>
      </w:r>
    </w:p>
    <w:p w14:paraId="2817FF3C" w14:textId="58D3C3D5" w:rsidR="001C7628" w:rsidRPr="00711F52" w:rsidRDefault="001C7628" w:rsidP="00735BE9">
      <w:pPr>
        <w:pStyle w:val="ListParagraph"/>
        <w:numPr>
          <w:ilvl w:val="0"/>
          <w:numId w:val="17"/>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Understanding the </w:t>
      </w:r>
      <w:r w:rsidR="00F06E7D" w:rsidRPr="00711F52">
        <w:rPr>
          <w:rFonts w:ascii="Myriad Hebrew" w:eastAsia="Times New Roman" w:hAnsi="Myriad Hebrew" w:cs="Myriad Hebrew"/>
          <w:color w:val="000000"/>
        </w:rPr>
        <w:t>renewable energy</w:t>
      </w:r>
      <w:r w:rsidRPr="00711F52">
        <w:rPr>
          <w:rFonts w:ascii="Myriad Hebrew" w:eastAsia="Times New Roman" w:hAnsi="Myriad Hebrew" w:cs="Myriad Hebrew"/>
          <w:color w:val="000000"/>
        </w:rPr>
        <w:t xml:space="preserve"> maps as </w:t>
      </w:r>
      <w:r w:rsidR="00F06E7D" w:rsidRPr="00711F52">
        <w:rPr>
          <w:rFonts w:ascii="Myriad Hebrew" w:eastAsia="Times New Roman" w:hAnsi="Myriad Hebrew" w:cs="Myriad Hebrew"/>
          <w:color w:val="000000"/>
        </w:rPr>
        <w:t>caveats</w:t>
      </w:r>
      <w:r w:rsidRPr="00711F52">
        <w:rPr>
          <w:rFonts w:ascii="Myriad Hebrew" w:eastAsia="Times New Roman" w:hAnsi="Myriad Hebrew" w:cs="Myriad Hebrew"/>
          <w:color w:val="000000"/>
        </w:rPr>
        <w:t xml:space="preserve"> (layers of information)</w:t>
      </w:r>
    </w:p>
    <w:p w14:paraId="45C7256B" w14:textId="77777777" w:rsidR="001C7628" w:rsidRPr="00711F52" w:rsidRDefault="001C7628" w:rsidP="00735BE9">
      <w:pPr>
        <w:jc w:val="both"/>
        <w:rPr>
          <w:rFonts w:ascii="Myriad Hebrew" w:eastAsia="Times New Roman" w:hAnsi="Myriad Hebrew" w:cs="Myriad Hebrew"/>
          <w:color w:val="000000"/>
        </w:rPr>
      </w:pPr>
    </w:p>
    <w:p w14:paraId="03F35909" w14:textId="77777777" w:rsidR="001C7628" w:rsidRPr="00711F52" w:rsidRDefault="001C7628" w:rsidP="00735BE9">
      <w:pPr>
        <w:jc w:val="both"/>
        <w:rPr>
          <w:rFonts w:ascii="Myriad Hebrew" w:eastAsia="Times New Roman" w:hAnsi="Myriad Hebrew" w:cs="Myriad Hebrew"/>
          <w:color w:val="000000"/>
        </w:rPr>
      </w:pPr>
      <w:r w:rsidRPr="00711F52">
        <w:rPr>
          <w:rFonts w:ascii="Myriad Hebrew" w:eastAsia="Times New Roman" w:hAnsi="Myriad Hebrew" w:cs="Myriad Hebrew"/>
          <w:color w:val="000000"/>
        </w:rPr>
        <w:t>Animation</w:t>
      </w:r>
    </w:p>
    <w:p w14:paraId="7321C45C" w14:textId="1DE4D635" w:rsidR="001C7628" w:rsidRPr="00711F52" w:rsidRDefault="001C7628" w:rsidP="00735BE9">
      <w:pPr>
        <w:pStyle w:val="ListParagraph"/>
        <w:numPr>
          <w:ilvl w:val="0"/>
          <w:numId w:val="1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Animation confusing and not clear on information; navigation confusing; why do vehicles change; why can’t I interact with it?</w:t>
      </w:r>
    </w:p>
    <w:p w14:paraId="6EFA7D7A" w14:textId="77777777" w:rsidR="001C7628" w:rsidRPr="00711F52" w:rsidRDefault="001C7628" w:rsidP="00735BE9">
      <w:pPr>
        <w:jc w:val="both"/>
        <w:rPr>
          <w:rFonts w:ascii="Myriad Hebrew" w:eastAsia="Times New Roman" w:hAnsi="Myriad Hebrew" w:cs="Myriad Hebrew"/>
          <w:color w:val="000000"/>
        </w:rPr>
      </w:pPr>
    </w:p>
    <w:p w14:paraId="06DA68D6" w14:textId="77777777" w:rsidR="001C7628" w:rsidRPr="00711F52" w:rsidRDefault="001C762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Do you use and look at maps, Case studies, resources, tools, etc.?</w:t>
      </w:r>
    </w:p>
    <w:p w14:paraId="2353E959" w14:textId="77777777" w:rsidR="006A7F88" w:rsidRPr="00711F52" w:rsidRDefault="006A7F88" w:rsidP="00735BE9">
      <w:pPr>
        <w:pStyle w:val="ListParagraph"/>
        <w:numPr>
          <w:ilvl w:val="0"/>
          <w:numId w:val="1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Many are fairly new looking at maps, case studies, etc.; CEA uses CE guide, case studies, maps as in-class exercises (two levels - community planners detail and citizen detail)</w:t>
      </w:r>
    </w:p>
    <w:p w14:paraId="6D1B53A0" w14:textId="652BC2A9" w:rsidR="006A7F88" w:rsidRPr="00711F52" w:rsidRDefault="001C7628" w:rsidP="00735BE9">
      <w:pPr>
        <w:pStyle w:val="ListParagraph"/>
        <w:numPr>
          <w:ilvl w:val="0"/>
          <w:numId w:val="1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Maps can be teacher's materials - showing these tools with a teacher's guide that is easy to incorporate into </w:t>
      </w:r>
      <w:r w:rsidR="006A7F88" w:rsidRPr="00711F52">
        <w:rPr>
          <w:rFonts w:ascii="Myriad Hebrew" w:eastAsia="Times New Roman" w:hAnsi="Myriad Hebrew" w:cs="Myriad Hebrew"/>
          <w:color w:val="000000"/>
        </w:rPr>
        <w:t>curriculum learning would be useful</w:t>
      </w:r>
    </w:p>
    <w:p w14:paraId="274A33CE" w14:textId="77777777" w:rsidR="006A7F88" w:rsidRPr="00711F52" w:rsidRDefault="001C7628" w:rsidP="00735BE9">
      <w:pPr>
        <w:pStyle w:val="ListParagraph"/>
        <w:numPr>
          <w:ilvl w:val="1"/>
          <w:numId w:val="27"/>
        </w:numPr>
        <w:ind w:left="1276"/>
        <w:jc w:val="both"/>
        <w:rPr>
          <w:rFonts w:ascii="Myriad Hebrew" w:eastAsia="Times New Roman" w:hAnsi="Myriad Hebrew" w:cs="Myriad Hebrew"/>
          <w:color w:val="000000"/>
        </w:rPr>
      </w:pPr>
      <w:r w:rsidRPr="00711F52">
        <w:rPr>
          <w:rFonts w:ascii="Myriad Hebrew" w:eastAsia="Times New Roman" w:hAnsi="Myriad Hebrew" w:cs="Myriad Hebrew"/>
          <w:color w:val="000000"/>
        </w:rPr>
        <w:t>teacher's guide/lesson plans, teaching points (outlining objec</w:t>
      </w:r>
      <w:r w:rsidR="006A7F88" w:rsidRPr="00711F52">
        <w:rPr>
          <w:rFonts w:ascii="Myriad Hebrew" w:eastAsia="Times New Roman" w:hAnsi="Myriad Hebrew" w:cs="Myriad Hebrew"/>
          <w:color w:val="000000"/>
        </w:rPr>
        <w:t>tives, outcomes, deliverables)</w:t>
      </w:r>
    </w:p>
    <w:p w14:paraId="4134E23B" w14:textId="5EEF055B" w:rsidR="001C7628" w:rsidRPr="00711F52" w:rsidRDefault="006A7F88" w:rsidP="00735BE9">
      <w:pPr>
        <w:pStyle w:val="ListParagraph"/>
        <w:numPr>
          <w:ilvl w:val="0"/>
          <w:numId w:val="18"/>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w:t>
      </w:r>
      <w:r w:rsidR="001C7628" w:rsidRPr="00711F52">
        <w:rPr>
          <w:rFonts w:ascii="Myriad Hebrew" w:eastAsia="Times New Roman" w:hAnsi="Myriad Hebrew" w:cs="Myriad Hebrew"/>
          <w:color w:val="000000"/>
        </w:rPr>
        <w:t xml:space="preserve">ase studies could have potentials if </w:t>
      </w:r>
      <w:r w:rsidRPr="00711F52">
        <w:rPr>
          <w:rFonts w:ascii="Myriad Hebrew" w:eastAsia="Times New Roman" w:hAnsi="Myriad Hebrew" w:cs="Myriad Hebrew"/>
          <w:color w:val="000000"/>
        </w:rPr>
        <w:t>tailored</w:t>
      </w:r>
      <w:r w:rsidR="001C7628" w:rsidRPr="00711F52">
        <w:rPr>
          <w:rFonts w:ascii="Myriad Hebrew" w:eastAsia="Times New Roman" w:hAnsi="Myriad Hebrew" w:cs="Myriad Hebrew"/>
          <w:color w:val="000000"/>
        </w:rPr>
        <w:t xml:space="preserve"> to fit teachers materials</w:t>
      </w:r>
    </w:p>
    <w:p w14:paraId="02F72D6B" w14:textId="77777777" w:rsidR="00735BE9" w:rsidRPr="00711F52" w:rsidRDefault="00735BE9" w:rsidP="00735BE9">
      <w:pPr>
        <w:jc w:val="both"/>
        <w:rPr>
          <w:rFonts w:ascii="Myriad Hebrew" w:eastAsia="Times New Roman" w:hAnsi="Myriad Hebrew" w:cs="Myriad Hebrew"/>
          <w:b/>
          <w:bCs/>
          <w:color w:val="0070C0"/>
        </w:rPr>
      </w:pPr>
    </w:p>
    <w:p w14:paraId="50907705" w14:textId="345D8655" w:rsidR="006A7F88" w:rsidRPr="00711F52" w:rsidRDefault="006A7F8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Do titles like suburban retrofit, mall infill, thermal imaging, gree</w:t>
      </w:r>
      <w:r w:rsidR="00424E54" w:rsidRPr="00711F52">
        <w:rPr>
          <w:rFonts w:ascii="Myriad Hebrew" w:eastAsia="Times New Roman" w:hAnsi="Myriad Hebrew" w:cs="Myriad Hebrew"/>
          <w:b/>
          <w:bCs/>
          <w:color w:val="0070C0"/>
        </w:rPr>
        <w:t>n infrastructure, descriptive</w:t>
      </w:r>
      <w:r w:rsidRPr="00711F52">
        <w:rPr>
          <w:rFonts w:ascii="Myriad Hebrew" w:eastAsia="Times New Roman" w:hAnsi="Myriad Hebrew" w:cs="Myriad Hebrew"/>
          <w:b/>
          <w:bCs/>
          <w:color w:val="0070C0"/>
        </w:rPr>
        <w:t>?</w:t>
      </w:r>
    </w:p>
    <w:p w14:paraId="1CB2B647" w14:textId="77777777" w:rsidR="00424E54" w:rsidRPr="00711F52" w:rsidRDefault="00424E54" w:rsidP="00735BE9">
      <w:pPr>
        <w:pStyle w:val="ListParagraph"/>
        <w:numPr>
          <w:ilvl w:val="0"/>
          <w:numId w:val="21"/>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Language of titles resonates with private sectors (and CEA); </w:t>
      </w:r>
    </w:p>
    <w:p w14:paraId="285A8925" w14:textId="0F07926B" w:rsidR="006A7F88" w:rsidRPr="00711F52" w:rsidRDefault="00424E54" w:rsidP="00735BE9">
      <w:pPr>
        <w:pStyle w:val="ListParagraph"/>
        <w:numPr>
          <w:ilvl w:val="0"/>
          <w:numId w:val="21"/>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NGO (with the exception of CEA) did not really understand or care</w:t>
      </w:r>
    </w:p>
    <w:p w14:paraId="6C8AD853" w14:textId="77777777" w:rsidR="00424E54" w:rsidRPr="00711F52" w:rsidRDefault="00424E54" w:rsidP="00735BE9">
      <w:pPr>
        <w:jc w:val="both"/>
        <w:rPr>
          <w:rFonts w:ascii="Myriad Hebrew" w:eastAsia="Times New Roman" w:hAnsi="Myriad Hebrew" w:cs="Myriad Hebrew"/>
          <w:color w:val="000000"/>
        </w:rPr>
      </w:pPr>
    </w:p>
    <w:p w14:paraId="4DC20C31" w14:textId="4CCEA503" w:rsidR="006A7F88" w:rsidRPr="00711F52" w:rsidRDefault="006A7F8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[Case studies – Richmond, West Van</w:t>
      </w:r>
      <w:r w:rsidR="00521FB4" w:rsidRPr="00711F52">
        <w:rPr>
          <w:rFonts w:ascii="Myriad Hebrew" w:eastAsia="Times New Roman" w:hAnsi="Myriad Hebrew" w:cs="Myriad Hebrew"/>
          <w:b/>
          <w:bCs/>
          <w:color w:val="0070C0"/>
        </w:rPr>
        <w:t>] W</w:t>
      </w:r>
      <w:r w:rsidRPr="00711F52">
        <w:rPr>
          <w:rFonts w:ascii="Myriad Hebrew" w:eastAsia="Times New Roman" w:hAnsi="Myriad Hebrew" w:cs="Myriad Hebrew"/>
          <w:b/>
          <w:bCs/>
          <w:color w:val="0070C0"/>
        </w:rPr>
        <w:t>hat would be the important information that you would look for in your work with these case studies?</w:t>
      </w:r>
    </w:p>
    <w:p w14:paraId="3088D76F" w14:textId="6A890873" w:rsidR="00424E54" w:rsidRPr="00711F52" w:rsidRDefault="00424E54" w:rsidP="00735BE9">
      <w:pPr>
        <w:pStyle w:val="ListParagraph"/>
        <w:numPr>
          <w:ilvl w:val="0"/>
          <w:numId w:val="22"/>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Uses in classes, workshops, or teaching materials – making the connections to what the case study seeks to identify as a learning objective</w:t>
      </w:r>
    </w:p>
    <w:p w14:paraId="4E63DA0C" w14:textId="67B0D606" w:rsidR="006A7F88" w:rsidRPr="00711F52" w:rsidRDefault="006A7F88"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color w:val="000000"/>
        </w:rPr>
        <w:br/>
      </w:r>
      <w:r w:rsidRPr="00711F52">
        <w:rPr>
          <w:rFonts w:ascii="Myriad Hebrew" w:eastAsia="Times New Roman" w:hAnsi="Myriad Hebrew" w:cs="Myriad Hebrew"/>
          <w:b/>
          <w:bCs/>
          <w:color w:val="0070C0"/>
        </w:rPr>
        <w:t xml:space="preserve">In regards to target audiences on community energy, do you have any input on the design and/or marketing of the website to potentially expand to larger audiences? </w:t>
      </w:r>
    </w:p>
    <w:p w14:paraId="10926670"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lastRenderedPageBreak/>
        <w:t>Identify the audiences and create storyboard/write a story of the website</w:t>
      </w:r>
    </w:p>
    <w:p w14:paraId="7E503DCE"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Overlap comes from interested members of public to relative experts (layer information with info boxes or expandable clicks)</w:t>
      </w:r>
    </w:p>
    <w:p w14:paraId="00A71E2E"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Build a community around community energy with what the purpose is for each audience</w:t>
      </w:r>
    </w:p>
    <w:p w14:paraId="7059E53D"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Create a culture and community around coming to the website (provide value for community energy)</w:t>
      </w:r>
    </w:p>
    <w:p w14:paraId="41BA59AB"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Programming best practices to communicate Community energy to municipalities and public</w:t>
      </w:r>
    </w:p>
    <w:p w14:paraId="43AEB0B5"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Model the data that's out there (provide visuals? Metro Van's data, housing stock CMHC, etc.)</w:t>
      </w:r>
    </w:p>
    <w:p w14:paraId="62147194"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Metro van school program (Bruce Ford)</w:t>
      </w:r>
    </w:p>
    <w:p w14:paraId="2B61EE6B"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UBCM</w:t>
      </w:r>
    </w:p>
    <w:p w14:paraId="37D1505E" w14:textId="0E633906"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Continuous engagement - Mailing list, Google group, Reference point (i.e. podcast), social media plan (Facebook Live, Periscope, etc.), webinars, article publishing</w:t>
      </w:r>
    </w:p>
    <w:p w14:paraId="2B21B684"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Educators/Teachers section (how to hub);</w:t>
      </w:r>
    </w:p>
    <w:p w14:paraId="129144FE" w14:textId="77777777"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Forum or idea learning space (discussions around learning, connections, materials, etc.)</w:t>
      </w:r>
    </w:p>
    <w:p w14:paraId="75A36EEA" w14:textId="7E83C801" w:rsidR="006A7F88" w:rsidRPr="00711F52" w:rsidRDefault="006A7F88" w:rsidP="00735BE9">
      <w:pPr>
        <w:pStyle w:val="ListParagraph"/>
        <w:numPr>
          <w:ilvl w:val="0"/>
          <w:numId w:val="19"/>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Transition from Academic to larger audience by the narrative (tell the story rather than transmitting information; find ways to tell story from a place to where someone is in); feels like web-based infographics on steroids; </w:t>
      </w:r>
    </w:p>
    <w:p w14:paraId="48C33ECC" w14:textId="77777777" w:rsidR="001C7628" w:rsidRPr="00711F52" w:rsidRDefault="001C7628" w:rsidP="00735BE9">
      <w:pPr>
        <w:jc w:val="both"/>
        <w:rPr>
          <w:rFonts w:ascii="Myriad Hebrew" w:eastAsia="Times New Roman" w:hAnsi="Myriad Hebrew" w:cs="Myriad Hebrew"/>
          <w:color w:val="000000"/>
        </w:rPr>
      </w:pPr>
    </w:p>
    <w:p w14:paraId="2D7E2B0B" w14:textId="77777777" w:rsidR="00355231" w:rsidRPr="00711F52" w:rsidRDefault="00355231"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Once we have the newer version of the website, would you be interested in beta testing the CEE site to provide input?</w:t>
      </w:r>
    </w:p>
    <w:p w14:paraId="3D5F2CDA" w14:textId="77777777" w:rsidR="00711F52" w:rsidRPr="00711F52" w:rsidRDefault="00711F52" w:rsidP="00735BE9">
      <w:pPr>
        <w:jc w:val="both"/>
        <w:rPr>
          <w:rFonts w:ascii="Myriad Hebrew" w:eastAsia="Times New Roman" w:hAnsi="Myriad Hebrew" w:cs="Myriad Hebrew"/>
          <w:color w:val="000000"/>
        </w:rPr>
      </w:pPr>
    </w:p>
    <w:p w14:paraId="088A0FE2" w14:textId="706697CC" w:rsidR="00355231" w:rsidRPr="00711F52" w:rsidRDefault="00355231" w:rsidP="00735BE9">
      <w:pPr>
        <w:jc w:val="both"/>
        <w:rPr>
          <w:rFonts w:ascii="Myriad Hebrew" w:eastAsia="Times New Roman" w:hAnsi="Myriad Hebrew" w:cs="Myriad Hebrew"/>
          <w:color w:val="000000"/>
        </w:rPr>
      </w:pPr>
      <w:r w:rsidRPr="00711F52">
        <w:rPr>
          <w:rFonts w:ascii="Myriad Hebrew" w:eastAsia="Times New Roman" w:hAnsi="Myriad Hebrew" w:cs="Myriad Hebrew"/>
          <w:color w:val="000000"/>
        </w:rPr>
        <w:t>All said yes.</w:t>
      </w:r>
    </w:p>
    <w:p w14:paraId="365184F6" w14:textId="77777777" w:rsidR="00355231" w:rsidRPr="00711F52" w:rsidRDefault="00355231" w:rsidP="00735BE9">
      <w:pPr>
        <w:jc w:val="both"/>
        <w:rPr>
          <w:rFonts w:ascii="Myriad Hebrew" w:eastAsia="Times New Roman" w:hAnsi="Myriad Hebrew" w:cs="Myriad Hebrew"/>
          <w:color w:val="000000"/>
        </w:rPr>
      </w:pPr>
    </w:p>
    <w:p w14:paraId="5B316982" w14:textId="77777777" w:rsidR="00355231" w:rsidRPr="00711F52" w:rsidRDefault="00355231" w:rsidP="00735BE9">
      <w:pPr>
        <w:jc w:val="both"/>
        <w:rPr>
          <w:rFonts w:ascii="Myriad Hebrew" w:eastAsia="Times New Roman" w:hAnsi="Myriad Hebrew" w:cs="Myriad Hebrew"/>
          <w:b/>
          <w:bCs/>
          <w:color w:val="0070C0"/>
        </w:rPr>
      </w:pPr>
      <w:r w:rsidRPr="00711F52">
        <w:rPr>
          <w:rFonts w:ascii="Myriad Hebrew" w:eastAsia="Times New Roman" w:hAnsi="Myriad Hebrew" w:cs="Myriad Hebrew"/>
          <w:b/>
          <w:bCs/>
          <w:color w:val="0070C0"/>
        </w:rPr>
        <w:t>Anything Else?</w:t>
      </w:r>
    </w:p>
    <w:p w14:paraId="65EE55E0" w14:textId="5F77F1FE" w:rsidR="00355231" w:rsidRPr="00711F52" w:rsidRDefault="00355231" w:rsidP="00735BE9">
      <w:pPr>
        <w:pStyle w:val="ListParagraph"/>
        <w:numPr>
          <w:ilvl w:val="0"/>
          <w:numId w:val="20"/>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 xml:space="preserve">CEA </w:t>
      </w:r>
      <w:r w:rsidR="00521FB4" w:rsidRPr="00711F52">
        <w:rPr>
          <w:rFonts w:ascii="Myriad Hebrew" w:eastAsia="Times New Roman" w:hAnsi="Myriad Hebrew" w:cs="Myriad Hebrew"/>
          <w:color w:val="000000"/>
        </w:rPr>
        <w:t xml:space="preserve">is interested in </w:t>
      </w:r>
      <w:r w:rsidRPr="00711F52">
        <w:rPr>
          <w:rFonts w:ascii="Myriad Hebrew" w:eastAsia="Times New Roman" w:hAnsi="Myriad Hebrew" w:cs="Myriad Hebrew"/>
          <w:color w:val="000000"/>
        </w:rPr>
        <w:t>partnership on rural communities outside Metro</w:t>
      </w:r>
      <w:r w:rsidR="00521FB4" w:rsidRPr="00711F52">
        <w:rPr>
          <w:rFonts w:ascii="Myriad Hebrew" w:eastAsia="Times New Roman" w:hAnsi="Myriad Hebrew" w:cs="Myriad Hebrew"/>
          <w:color w:val="000000"/>
        </w:rPr>
        <w:t xml:space="preserve"> Vancouver</w:t>
      </w:r>
    </w:p>
    <w:p w14:paraId="0542380D" w14:textId="2BB95F18" w:rsidR="00355231" w:rsidRPr="00711F52" w:rsidRDefault="00521FB4" w:rsidP="00735BE9">
      <w:pPr>
        <w:pStyle w:val="ListParagraph"/>
        <w:numPr>
          <w:ilvl w:val="0"/>
          <w:numId w:val="20"/>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I</w:t>
      </w:r>
      <w:r w:rsidR="00355231" w:rsidRPr="00711F52">
        <w:rPr>
          <w:rFonts w:ascii="Myriad Hebrew" w:eastAsia="Times New Roman" w:hAnsi="Myriad Hebrew" w:cs="Myriad Hebrew"/>
          <w:color w:val="000000"/>
        </w:rPr>
        <w:t xml:space="preserve">f needing more teachers to interview, </w:t>
      </w:r>
      <w:r w:rsidRPr="00711F52">
        <w:rPr>
          <w:rFonts w:ascii="Myriad Hebrew" w:eastAsia="Times New Roman" w:hAnsi="Myriad Hebrew" w:cs="Myriad Hebrew"/>
          <w:color w:val="000000"/>
        </w:rPr>
        <w:t>interviewed teachers have</w:t>
      </w:r>
      <w:r w:rsidR="00355231" w:rsidRPr="00711F52">
        <w:rPr>
          <w:rFonts w:ascii="Myriad Hebrew" w:eastAsia="Times New Roman" w:hAnsi="Myriad Hebrew" w:cs="Myriad Hebrew"/>
          <w:color w:val="000000"/>
        </w:rPr>
        <w:t xml:space="preserve"> contacts</w:t>
      </w:r>
      <w:r w:rsidRPr="00711F52">
        <w:rPr>
          <w:rFonts w:ascii="Myriad Hebrew" w:eastAsia="Times New Roman" w:hAnsi="Myriad Hebrew" w:cs="Myriad Hebrew"/>
          <w:color w:val="000000"/>
        </w:rPr>
        <w:t xml:space="preserve"> to reach out</w:t>
      </w:r>
    </w:p>
    <w:p w14:paraId="7639C8C4" w14:textId="77777777" w:rsidR="00355231" w:rsidRPr="00711F52" w:rsidRDefault="00355231" w:rsidP="00735BE9">
      <w:pPr>
        <w:pStyle w:val="ListParagraph"/>
        <w:numPr>
          <w:ilvl w:val="0"/>
          <w:numId w:val="20"/>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CEA has awards program with case studies on-hand used for their courses</w:t>
      </w:r>
    </w:p>
    <w:p w14:paraId="7AE63561" w14:textId="6CAA6500" w:rsidR="00B94290" w:rsidRPr="00711F52" w:rsidRDefault="00355231" w:rsidP="00735BE9">
      <w:pPr>
        <w:pStyle w:val="ListParagraph"/>
        <w:numPr>
          <w:ilvl w:val="0"/>
          <w:numId w:val="20"/>
        </w:numPr>
        <w:jc w:val="both"/>
        <w:rPr>
          <w:rFonts w:ascii="Myriad Hebrew" w:eastAsia="Times New Roman" w:hAnsi="Myriad Hebrew" w:cs="Myriad Hebrew"/>
          <w:color w:val="000000"/>
        </w:rPr>
      </w:pPr>
      <w:r w:rsidRPr="00711F52">
        <w:rPr>
          <w:rFonts w:ascii="Myriad Hebrew" w:eastAsia="Times New Roman" w:hAnsi="Myriad Hebrew" w:cs="Myriad Hebrew"/>
          <w:color w:val="000000"/>
        </w:rPr>
        <w:t>Getting to implementation process framework website can be resource for planners</w:t>
      </w:r>
    </w:p>
    <w:p w14:paraId="141FADFC" w14:textId="5CB938EA" w:rsidR="00B94290" w:rsidRPr="00711F52" w:rsidRDefault="00B94290" w:rsidP="00E12E1F">
      <w:pPr>
        <w:rPr>
          <w:rFonts w:ascii="Myriad Hebrew" w:eastAsia="Times New Roman" w:hAnsi="Myriad Hebrew" w:cs="Myriad Hebrew"/>
          <w:color w:val="000000"/>
        </w:rPr>
      </w:pPr>
      <w:r w:rsidRPr="00711F52">
        <w:rPr>
          <w:rFonts w:ascii="Myriad Hebrew" w:eastAsia="Times New Roman" w:hAnsi="Myriad Hebrew" w:cs="Myriad Hebrew"/>
          <w:color w:val="000000"/>
        </w:rPr>
        <w:br w:type="page"/>
      </w:r>
    </w:p>
    <w:p w14:paraId="209C9F93" w14:textId="39686B59" w:rsidR="00C063F8" w:rsidRPr="00711F52" w:rsidRDefault="00C063F8" w:rsidP="00264084">
      <w:pPr>
        <w:rPr>
          <w:rFonts w:ascii="Myriad Hebrew" w:hAnsi="Myriad Hebrew" w:cs="Myriad Hebrew"/>
        </w:rPr>
      </w:pPr>
    </w:p>
    <w:p w14:paraId="5D02204F" w14:textId="673941B6" w:rsidR="00861A3A" w:rsidRPr="00711F52" w:rsidRDefault="00E12E1F" w:rsidP="00E12E1F">
      <w:pPr>
        <w:jc w:val="center"/>
        <w:rPr>
          <w:rFonts w:ascii="Myriad Hebrew" w:hAnsi="Myriad Hebrew" w:cs="Myriad Hebrew"/>
          <w:sz w:val="48"/>
        </w:rPr>
      </w:pPr>
      <w:r>
        <w:rPr>
          <w:rFonts w:ascii="Myriad Hebrew" w:hAnsi="Myriad Hebrew" w:cs="Myriad Hebrew"/>
          <w:sz w:val="48"/>
        </w:rPr>
        <w:t>Appendix A - West Vancouver CEEP</w:t>
      </w:r>
    </w:p>
    <w:p w14:paraId="42F591B7" w14:textId="42A48507" w:rsidR="00264084" w:rsidRPr="00711F52" w:rsidRDefault="00264084" w:rsidP="00E12E1F">
      <w:pPr>
        <w:jc w:val="center"/>
        <w:rPr>
          <w:rFonts w:ascii="Myriad Hebrew" w:hAnsi="Myriad Hebrew" w:cs="Myriad Hebrew"/>
        </w:rPr>
      </w:pPr>
      <w:r w:rsidRPr="00711F52">
        <w:rPr>
          <w:rFonts w:ascii="Myriad Hebrew" w:hAnsi="Myriad Hebrew" w:cs="Myriad Hebrew"/>
          <w:noProof/>
        </w:rPr>
        <w:drawing>
          <wp:inline distT="0" distB="0" distL="0" distR="0" wp14:anchorId="0C14BDF6" wp14:editId="77679090">
            <wp:extent cx="6312535" cy="75717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2297" cy="7607438"/>
                    </a:xfrm>
                    <a:prstGeom prst="rect">
                      <a:avLst/>
                    </a:prstGeom>
                  </pic:spPr>
                </pic:pic>
              </a:graphicData>
            </a:graphic>
          </wp:inline>
        </w:drawing>
      </w:r>
    </w:p>
    <w:p w14:paraId="1AF9F93D" w14:textId="77777777" w:rsidR="00E15081" w:rsidRPr="00711F52" w:rsidRDefault="00E15081" w:rsidP="00264084">
      <w:pPr>
        <w:jc w:val="both"/>
        <w:rPr>
          <w:rFonts w:ascii="Myriad Hebrew" w:hAnsi="Myriad Hebrew" w:cs="Myriad Hebrew"/>
        </w:rPr>
      </w:pPr>
    </w:p>
    <w:p w14:paraId="02DB4F56" w14:textId="77777777" w:rsidR="00E15081" w:rsidRPr="00711F52" w:rsidRDefault="00E15081" w:rsidP="00264084">
      <w:pPr>
        <w:jc w:val="both"/>
        <w:rPr>
          <w:rFonts w:ascii="Myriad Hebrew" w:hAnsi="Myriad Hebrew" w:cs="Myriad Hebrew"/>
        </w:rPr>
      </w:pPr>
    </w:p>
    <w:p w14:paraId="327F563B" w14:textId="77777777" w:rsidR="00E15081" w:rsidRPr="00711F52" w:rsidRDefault="00E15081" w:rsidP="00264084">
      <w:pPr>
        <w:jc w:val="both"/>
        <w:rPr>
          <w:rFonts w:ascii="Myriad Hebrew" w:hAnsi="Myriad Hebrew" w:cs="Myriad Hebrew"/>
        </w:rPr>
      </w:pPr>
    </w:p>
    <w:p w14:paraId="79CF34C4" w14:textId="7B4611F9" w:rsidR="00264084" w:rsidRPr="00711F52" w:rsidRDefault="00264084" w:rsidP="00E12E1F">
      <w:pPr>
        <w:jc w:val="center"/>
        <w:rPr>
          <w:rFonts w:ascii="Myriad Hebrew" w:hAnsi="Myriad Hebrew" w:cs="Myriad Hebrew"/>
        </w:rPr>
      </w:pPr>
      <w:r w:rsidRPr="00711F52">
        <w:rPr>
          <w:rFonts w:ascii="Myriad Hebrew" w:hAnsi="Myriad Hebrew" w:cs="Myriad Hebrew"/>
          <w:noProof/>
        </w:rPr>
        <w:drawing>
          <wp:inline distT="0" distB="0" distL="0" distR="0" wp14:anchorId="4A9DE987" wp14:editId="26E81C26">
            <wp:extent cx="6439535" cy="7920355"/>
            <wp:effectExtent l="0" t="0" r="0" b="0"/>
            <wp:docPr id="4" name="Picture 4" descr="/var/folders/2k/ns7pl9zn4475z120j9p7fs000000gn/T/com.apple.Preview/com.apple.Preview.PasteboardItems/CaseStudy_WestVancouver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2k/ns7pl9zn4475z120j9p7fs000000gn/T/com.apple.Preview/com.apple.Preview.PasteboardItems/CaseStudy_WestVancouver (dragged).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39535" cy="7920355"/>
                    </a:xfrm>
                    <a:prstGeom prst="rect">
                      <a:avLst/>
                    </a:prstGeom>
                    <a:noFill/>
                    <a:ln>
                      <a:noFill/>
                    </a:ln>
                  </pic:spPr>
                </pic:pic>
              </a:graphicData>
            </a:graphic>
          </wp:inline>
        </w:drawing>
      </w:r>
    </w:p>
    <w:p w14:paraId="3861427A" w14:textId="49F2AA6D" w:rsidR="007D09BF" w:rsidRPr="00711F52" w:rsidRDefault="007D09BF">
      <w:pPr>
        <w:rPr>
          <w:rFonts w:ascii="Myriad Hebrew" w:hAnsi="Myriad Hebrew" w:cs="Myriad Hebrew"/>
        </w:rPr>
      </w:pPr>
    </w:p>
    <w:p w14:paraId="306EBBFC" w14:textId="53E3DA44" w:rsidR="007D09BF" w:rsidRPr="00711F52" w:rsidRDefault="00E12E1F" w:rsidP="006D5A4E">
      <w:pPr>
        <w:jc w:val="center"/>
        <w:rPr>
          <w:rFonts w:ascii="Myriad Hebrew" w:hAnsi="Myriad Hebrew" w:cs="Myriad Hebrew"/>
          <w:sz w:val="48"/>
        </w:rPr>
      </w:pPr>
      <w:r>
        <w:rPr>
          <w:rFonts w:ascii="Myriad Hebrew" w:hAnsi="Myriad Hebrew" w:cs="Myriad Hebrew"/>
          <w:sz w:val="48"/>
        </w:rPr>
        <w:t>Richmond Mall Infill</w:t>
      </w:r>
    </w:p>
    <w:p w14:paraId="4AF7CD35" w14:textId="77777777" w:rsidR="007D09BF" w:rsidRPr="00711F52" w:rsidRDefault="007D09BF" w:rsidP="00E12E1F">
      <w:pPr>
        <w:rPr>
          <w:rFonts w:ascii="Myriad Hebrew" w:hAnsi="Myriad Hebrew" w:cs="Myriad Hebrew"/>
          <w:sz w:val="48"/>
        </w:rPr>
      </w:pPr>
    </w:p>
    <w:p w14:paraId="14258518" w14:textId="232E86D8" w:rsidR="00264084" w:rsidRPr="00711F52" w:rsidRDefault="00264084" w:rsidP="007D09BF">
      <w:pPr>
        <w:jc w:val="center"/>
        <w:rPr>
          <w:rFonts w:ascii="Myriad Hebrew" w:hAnsi="Myriad Hebrew" w:cs="Myriad Hebrew"/>
        </w:rPr>
      </w:pPr>
      <w:r w:rsidRPr="00711F52">
        <w:rPr>
          <w:rFonts w:ascii="Myriad Hebrew" w:hAnsi="Myriad Hebrew" w:cs="Myriad Hebrew"/>
          <w:noProof/>
        </w:rPr>
        <w:lastRenderedPageBreak/>
        <w:drawing>
          <wp:inline distT="0" distB="0" distL="0" distR="0" wp14:anchorId="203BBFA4" wp14:editId="247CE47C">
            <wp:extent cx="6119495" cy="7574915"/>
            <wp:effectExtent l="0" t="0" r="1905" b="0"/>
            <wp:docPr id="7" name="Picture 7" descr="/var/folders/2k/ns7pl9zn4475z120j9p7fs000000gn/T/com.apple.Preview/com.apple.Preview.PasteboardItems/CaseStudy_Richmond (dragged) 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2k/ns7pl9zn4475z120j9p7fs000000gn/T/com.apple.Preview/com.apple.Preview.PasteboardItems/CaseStudy_Richmond (dragged) 2.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9495" cy="7574915"/>
                    </a:xfrm>
                    <a:prstGeom prst="rect">
                      <a:avLst/>
                    </a:prstGeom>
                    <a:noFill/>
                    <a:ln>
                      <a:noFill/>
                    </a:ln>
                  </pic:spPr>
                </pic:pic>
              </a:graphicData>
            </a:graphic>
          </wp:inline>
        </w:drawing>
      </w:r>
    </w:p>
    <w:p w14:paraId="5A1BF3EB" w14:textId="77777777" w:rsidR="00E15081" w:rsidRPr="00711F52" w:rsidRDefault="00E15081" w:rsidP="007D09BF">
      <w:pPr>
        <w:jc w:val="center"/>
        <w:rPr>
          <w:rFonts w:ascii="Myriad Hebrew" w:hAnsi="Myriad Hebrew" w:cs="Myriad Hebrew"/>
        </w:rPr>
      </w:pPr>
    </w:p>
    <w:p w14:paraId="407AD758" w14:textId="77777777" w:rsidR="00264084" w:rsidRPr="00711F52" w:rsidRDefault="00264084">
      <w:pPr>
        <w:rPr>
          <w:rFonts w:ascii="Myriad Hebrew" w:hAnsi="Myriad Hebrew" w:cs="Myriad Hebrew"/>
        </w:rPr>
      </w:pPr>
    </w:p>
    <w:p w14:paraId="0098A6DD" w14:textId="65BA719A" w:rsidR="00264084" w:rsidRPr="00711F52" w:rsidRDefault="00264084" w:rsidP="00264084">
      <w:pPr>
        <w:jc w:val="both"/>
        <w:rPr>
          <w:rFonts w:ascii="Myriad Hebrew" w:hAnsi="Myriad Hebrew" w:cs="Myriad Hebrew"/>
        </w:rPr>
      </w:pPr>
      <w:r w:rsidRPr="00711F52">
        <w:rPr>
          <w:rFonts w:ascii="Myriad Hebrew" w:hAnsi="Myriad Hebrew" w:cs="Myriad Hebrew"/>
          <w:noProof/>
        </w:rPr>
        <w:lastRenderedPageBreak/>
        <w:drawing>
          <wp:inline distT="0" distB="0" distL="0" distR="0" wp14:anchorId="08536B56" wp14:editId="4255841F">
            <wp:extent cx="6119495" cy="7920355"/>
            <wp:effectExtent l="0" t="0" r="1905" b="4445"/>
            <wp:docPr id="8" name="Picture 8" descr="/var/folders/2k/ns7pl9zn4475z120j9p7fs000000gn/T/com.apple.Preview/com.apple.Preview.PasteboardItems/CaseStudy_Richmond (dragged) 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2k/ns7pl9zn4475z120j9p7fs000000gn/T/com.apple.Preview/com.apple.Preview.PasteboardItems/CaseStudy_Richmond (dragged) 3.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9495" cy="7920355"/>
                    </a:xfrm>
                    <a:prstGeom prst="rect">
                      <a:avLst/>
                    </a:prstGeom>
                    <a:noFill/>
                    <a:ln>
                      <a:noFill/>
                    </a:ln>
                  </pic:spPr>
                </pic:pic>
              </a:graphicData>
            </a:graphic>
          </wp:inline>
        </w:drawing>
      </w:r>
    </w:p>
    <w:p w14:paraId="3CA500B4" w14:textId="252E61F3" w:rsidR="00264084" w:rsidRPr="00711F52" w:rsidRDefault="00264084">
      <w:pPr>
        <w:rPr>
          <w:rFonts w:ascii="Myriad Hebrew" w:hAnsi="Myriad Hebrew" w:cs="Myriad Hebrew"/>
        </w:rPr>
      </w:pPr>
      <w:r w:rsidRPr="00711F52">
        <w:rPr>
          <w:rFonts w:ascii="Myriad Hebrew" w:hAnsi="Myriad Hebrew" w:cs="Myriad Hebrew"/>
        </w:rPr>
        <w:br w:type="page"/>
      </w:r>
    </w:p>
    <w:p w14:paraId="7F7062B1" w14:textId="77777777" w:rsidR="00264084" w:rsidRPr="00711F52" w:rsidRDefault="00264084" w:rsidP="00264084">
      <w:pPr>
        <w:jc w:val="both"/>
        <w:rPr>
          <w:rFonts w:ascii="Myriad Hebrew" w:hAnsi="Myriad Hebrew" w:cs="Myriad Hebrew"/>
        </w:rPr>
      </w:pPr>
    </w:p>
    <w:p w14:paraId="15872214" w14:textId="6023C0B1" w:rsidR="00264084" w:rsidRPr="00711F52" w:rsidRDefault="00264084" w:rsidP="00264084">
      <w:pPr>
        <w:jc w:val="both"/>
        <w:rPr>
          <w:rFonts w:ascii="Myriad Hebrew" w:hAnsi="Myriad Hebrew" w:cs="Myriad Hebrew"/>
        </w:rPr>
      </w:pPr>
      <w:r w:rsidRPr="00711F52">
        <w:rPr>
          <w:rFonts w:ascii="Myriad Hebrew" w:hAnsi="Myriad Hebrew" w:cs="Myriad Hebrew"/>
          <w:noProof/>
        </w:rPr>
        <w:drawing>
          <wp:inline distT="0" distB="0" distL="0" distR="0" wp14:anchorId="50F1FEDD" wp14:editId="7E500D86">
            <wp:extent cx="6119495" cy="7920355"/>
            <wp:effectExtent l="0" t="0" r="1905" b="0"/>
            <wp:docPr id="9" name="Picture 9" descr="/var/folders/2k/ns7pl9zn4475z120j9p7fs000000gn/T/com.apple.Preview/com.apple.Preview.PasteboardItems/CaseStudy_Richmond (dragged) 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2k/ns7pl9zn4475z120j9p7fs000000gn/T/com.apple.Preview/com.apple.Preview.PasteboardItems/CaseStudy_Richmond (dragged) 4.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9495" cy="7920355"/>
                    </a:xfrm>
                    <a:prstGeom prst="rect">
                      <a:avLst/>
                    </a:prstGeom>
                    <a:noFill/>
                    <a:ln>
                      <a:noFill/>
                    </a:ln>
                  </pic:spPr>
                </pic:pic>
              </a:graphicData>
            </a:graphic>
          </wp:inline>
        </w:drawing>
      </w:r>
    </w:p>
    <w:p w14:paraId="56A43F9C" w14:textId="3BA53EF0" w:rsidR="00264084" w:rsidRPr="00711F52" w:rsidRDefault="00264084">
      <w:pPr>
        <w:rPr>
          <w:rFonts w:ascii="Myriad Hebrew" w:hAnsi="Myriad Hebrew" w:cs="Myriad Hebrew"/>
        </w:rPr>
      </w:pPr>
      <w:r w:rsidRPr="00711F52">
        <w:rPr>
          <w:rFonts w:ascii="Myriad Hebrew" w:hAnsi="Myriad Hebrew" w:cs="Myriad Hebrew"/>
        </w:rPr>
        <w:br w:type="page"/>
      </w:r>
    </w:p>
    <w:p w14:paraId="4D6C54EE" w14:textId="77777777" w:rsidR="00264084" w:rsidRPr="00711F52" w:rsidRDefault="00264084" w:rsidP="00264084">
      <w:pPr>
        <w:jc w:val="both"/>
        <w:rPr>
          <w:rFonts w:ascii="Myriad Hebrew" w:hAnsi="Myriad Hebrew" w:cs="Myriad Hebrew"/>
        </w:rPr>
      </w:pPr>
    </w:p>
    <w:p w14:paraId="5002FCD6" w14:textId="5FBAA04E" w:rsidR="00E12E1F" w:rsidRDefault="00264084" w:rsidP="00264084">
      <w:pPr>
        <w:jc w:val="both"/>
        <w:rPr>
          <w:rFonts w:ascii="Myriad Hebrew" w:hAnsi="Myriad Hebrew" w:cs="Myriad Hebrew"/>
        </w:rPr>
      </w:pPr>
      <w:r w:rsidRPr="00711F52">
        <w:rPr>
          <w:rFonts w:ascii="Myriad Hebrew" w:hAnsi="Myriad Hebrew" w:cs="Myriad Hebrew"/>
          <w:noProof/>
        </w:rPr>
        <w:drawing>
          <wp:inline distT="0" distB="0" distL="0" distR="0" wp14:anchorId="2FB4A110" wp14:editId="75339DC8">
            <wp:extent cx="6119495" cy="7920355"/>
            <wp:effectExtent l="0" t="0" r="1905" b="4445"/>
            <wp:docPr id="10" name="Picture 10" descr="/var/folders/2k/ns7pl9zn4475z120j9p7fs000000gn/T/com.apple.Preview/com.apple.Preview.PasteboardItems/CaseStudy_Richmond (dragged) 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2k/ns7pl9zn4475z120j9p7fs000000gn/T/com.apple.Preview/com.apple.Preview.PasteboardItems/CaseStudy_Richmond (dragged) 5.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9495" cy="7920355"/>
                    </a:xfrm>
                    <a:prstGeom prst="rect">
                      <a:avLst/>
                    </a:prstGeom>
                    <a:noFill/>
                    <a:ln>
                      <a:noFill/>
                    </a:ln>
                  </pic:spPr>
                </pic:pic>
              </a:graphicData>
            </a:graphic>
          </wp:inline>
        </w:drawing>
      </w:r>
    </w:p>
    <w:p w14:paraId="3F273F77" w14:textId="528626DC" w:rsidR="00264084" w:rsidRPr="00711F52" w:rsidRDefault="00264084" w:rsidP="00D45705">
      <w:pPr>
        <w:rPr>
          <w:rFonts w:ascii="Myriad Hebrew" w:hAnsi="Myriad Hebrew" w:cs="Myriad Hebrew"/>
        </w:rPr>
      </w:pPr>
    </w:p>
    <w:sectPr w:rsidR="00264084" w:rsidRPr="00711F52" w:rsidSect="00D67056">
      <w:headerReference w:type="default" r:id="rId18"/>
      <w:footerReference w:type="even" r:id="rId19"/>
      <w:footerReference w:type="default" r:id="rId20"/>
      <w:pgSz w:w="12240" w:h="15840"/>
      <w:pgMar w:top="993" w:right="1325" w:bottom="993" w:left="1276" w:header="720" w:footer="567"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hew Iype, Deepti" w:date="2017-10-03T14:01:00Z" w:initials="MID">
    <w:p w14:paraId="277EDE5C" w14:textId="5D410BB0" w:rsidR="00ED052A" w:rsidRDefault="00ED052A">
      <w:pPr>
        <w:pStyle w:val="CommentText"/>
      </w:pPr>
      <w:r>
        <w:rPr>
          <w:rStyle w:val="CommentReference"/>
        </w:rPr>
        <w:annotationRef/>
      </w:r>
      <w:r>
        <w:t xml:space="preserve">Pdf to go under tools &amp; resources – “Rationale for Enhancing the CEE </w:t>
      </w:r>
      <w:r>
        <w:tab/>
        <w:t>Website”</w:t>
      </w:r>
    </w:p>
  </w:comment>
  <w:comment w:id="3" w:author="Mathew Iype, Deepti" w:date="2017-10-03T15:16:00Z" w:initials="MID">
    <w:p w14:paraId="4612EF1E" w14:textId="3C539D60" w:rsidR="00ED052A" w:rsidRDefault="00ED052A">
      <w:pPr>
        <w:pStyle w:val="CommentText"/>
      </w:pPr>
      <w:r>
        <w:rPr>
          <w:rStyle w:val="CommentReference"/>
        </w:rPr>
        <w:annotationRef/>
      </w:r>
      <w:r>
        <w:t>Change 1</w:t>
      </w:r>
      <w:r w:rsidRPr="00283AF5">
        <w:rPr>
          <w:vertAlign w:val="superscript"/>
        </w:rPr>
        <w:t>st</w:t>
      </w:r>
      <w:r>
        <w:t xml:space="preserve"> employment sector row item to – Public Sector Staff</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7EDE5C" w15:done="0"/>
  <w15:commentEx w15:paraId="4612EF1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77A5A" w14:textId="77777777" w:rsidR="00DF0FD7" w:rsidRDefault="00DF0FD7" w:rsidP="00735BE9">
      <w:r>
        <w:separator/>
      </w:r>
    </w:p>
  </w:endnote>
  <w:endnote w:type="continuationSeparator" w:id="0">
    <w:p w14:paraId="7028B675" w14:textId="77777777" w:rsidR="00DF0FD7" w:rsidRDefault="00DF0FD7" w:rsidP="00735B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yriad Hebrew">
    <w:panose1 w:val="01010101010101010101"/>
    <w:charset w:val="00"/>
    <w:family w:val="auto"/>
    <w:pitch w:val="variable"/>
    <w:sig w:usb0="00000803" w:usb1="40000000" w:usb2="00000000" w:usb3="00000000" w:csb0="00000023"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F8AFC" w14:textId="77777777" w:rsidR="00D45705" w:rsidRDefault="00D45705" w:rsidP="00055C9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A3A721" w14:textId="77777777" w:rsidR="00D45705" w:rsidRDefault="00D45705" w:rsidP="00D4570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7C7449" w14:textId="77777777" w:rsidR="00D45705" w:rsidRDefault="00D45705" w:rsidP="00055C9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641CA1EA" w14:textId="77777777" w:rsidR="00D45705" w:rsidRDefault="00D45705" w:rsidP="00D4570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BA1D0" w14:textId="77777777" w:rsidR="00DF0FD7" w:rsidRDefault="00DF0FD7" w:rsidP="00735BE9">
      <w:r>
        <w:separator/>
      </w:r>
    </w:p>
  </w:footnote>
  <w:footnote w:type="continuationSeparator" w:id="0">
    <w:p w14:paraId="04ED74D2" w14:textId="77777777" w:rsidR="00DF0FD7" w:rsidRDefault="00DF0FD7" w:rsidP="00735BE9">
      <w:r>
        <w:continuationSeparator/>
      </w:r>
    </w:p>
  </w:footnote>
  <w:footnote w:id="1">
    <w:p w14:paraId="0CC0A479" w14:textId="4F456F5B" w:rsidR="004556B0" w:rsidRPr="00711F52" w:rsidRDefault="004556B0" w:rsidP="004556B0">
      <w:pPr>
        <w:rPr>
          <w:rFonts w:ascii="Myriad Hebrew" w:hAnsi="Myriad Hebrew" w:cs="Myriad Hebrew"/>
          <w:sz w:val="20"/>
        </w:rPr>
      </w:pPr>
      <w:r w:rsidRPr="00711F52">
        <w:rPr>
          <w:rStyle w:val="FootnoteReference"/>
          <w:rFonts w:ascii="Myriad Hebrew" w:hAnsi="Myriad Hebrew" w:cs="Myriad Hebrew"/>
          <w:sz w:val="20"/>
        </w:rPr>
        <w:footnoteRef/>
      </w:r>
      <w:r w:rsidRPr="00711F52">
        <w:rPr>
          <w:rStyle w:val="FootnoteReference"/>
          <w:rFonts w:ascii="Myriad Hebrew" w:hAnsi="Myriad Hebrew" w:cs="Myriad Hebrew"/>
          <w:sz w:val="20"/>
        </w:rPr>
        <w:t>,2</w:t>
      </w:r>
      <w:r w:rsidRPr="00711F52">
        <w:rPr>
          <w:rFonts w:ascii="Myriad Hebrew" w:hAnsi="Myriad Hebrew" w:cs="Myriad Hebrew"/>
          <w:sz w:val="20"/>
        </w:rPr>
        <w:t xml:space="preserve"> </w:t>
      </w:r>
      <w:r w:rsidRPr="00711F52">
        <w:rPr>
          <w:rFonts w:ascii="Myriad Hebrew" w:hAnsi="Myriad Hebrew" w:cs="Myriad Hebrew"/>
          <w:sz w:val="20"/>
        </w:rPr>
        <w:t xml:space="preserve">These action items that we heard in our interviews are potential further opportunities but with the current scope and time of the project, CALP is unable to include these items into this funding cycle. </w:t>
      </w:r>
    </w:p>
    <w:p w14:paraId="708AFD71" w14:textId="24347D89" w:rsidR="004556B0" w:rsidRPr="00711F52" w:rsidRDefault="004556B0">
      <w:pPr>
        <w:pStyle w:val="FootnoteText"/>
        <w:rPr>
          <w:rFonts w:ascii="Myriad Hebrew" w:hAnsi="Myriad Hebrew" w:cs="Myriad Hebrew"/>
        </w:rPr>
      </w:pPr>
    </w:p>
  </w:footnote>
  <w:footnote w:id="2">
    <w:p w14:paraId="2EF2453D" w14:textId="085D89D9" w:rsidR="004556B0" w:rsidRPr="00711F52" w:rsidRDefault="004556B0">
      <w:pPr>
        <w:pStyle w:val="FootnoteText"/>
        <w:rPr>
          <w:rFonts w:ascii="Myriad Hebrew" w:hAnsi="Myriad Hebrew" w:cs="Myriad Hebrew"/>
        </w:rPr>
      </w:pPr>
    </w:p>
  </w:footnote>
  <w:footnote w:id="3">
    <w:p w14:paraId="288D614C" w14:textId="4E533644" w:rsidR="00B506F4" w:rsidRPr="00711F52" w:rsidRDefault="00B506F4" w:rsidP="00B506F4">
      <w:pPr>
        <w:rPr>
          <w:rFonts w:ascii="Myriad Hebrew" w:hAnsi="Myriad Hebrew" w:cs="Myriad Hebrew"/>
          <w:sz w:val="20"/>
        </w:rPr>
      </w:pPr>
      <w:r w:rsidRPr="00711F52">
        <w:rPr>
          <w:rStyle w:val="FootnoteReference"/>
          <w:rFonts w:ascii="Myriad Hebrew" w:hAnsi="Myriad Hebrew" w:cs="Myriad Hebrew"/>
        </w:rPr>
        <w:footnoteRef/>
      </w:r>
      <w:r w:rsidRPr="00711F52">
        <w:rPr>
          <w:rStyle w:val="FootnoteReference"/>
          <w:rFonts w:ascii="Myriad Hebrew" w:hAnsi="Myriad Hebrew" w:cs="Myriad Hebrew"/>
        </w:rPr>
        <w:t>,4,5</w:t>
      </w:r>
      <w:r w:rsidRPr="00711F52">
        <w:rPr>
          <w:rFonts w:ascii="Myriad Hebrew" w:hAnsi="Myriad Hebrew" w:cs="Myriad Hebrew"/>
        </w:rPr>
        <w:t xml:space="preserve"> </w:t>
      </w:r>
      <w:r w:rsidRPr="00711F52">
        <w:rPr>
          <w:rFonts w:ascii="Myriad Hebrew" w:hAnsi="Myriad Hebrew" w:cs="Myriad Hebrew"/>
          <w:sz w:val="20"/>
        </w:rPr>
        <w:t xml:space="preserve"> </w:t>
      </w:r>
      <w:r w:rsidRPr="00711F52">
        <w:rPr>
          <w:rFonts w:ascii="Myriad Hebrew" w:hAnsi="Myriad Hebrew" w:cs="Myriad Hebrew"/>
          <w:sz w:val="20"/>
        </w:rPr>
        <w:t xml:space="preserve">These action items that we heard in our interviews are potential further opportunities but with the current scope and time of the project, CALP is unable to include these items into this funding cycle. </w:t>
      </w:r>
    </w:p>
    <w:p w14:paraId="5F705524" w14:textId="71AA2D01" w:rsidR="00B506F4" w:rsidRPr="00711F52" w:rsidRDefault="00B506F4">
      <w:pPr>
        <w:pStyle w:val="FootnoteText"/>
        <w:rPr>
          <w:rFonts w:ascii="Myriad Hebrew" w:hAnsi="Myriad Hebrew" w:cs="Myriad Hebrew"/>
        </w:rPr>
      </w:pPr>
    </w:p>
  </w:footnote>
  <w:footnote w:id="4">
    <w:p w14:paraId="13885D4B" w14:textId="3DFB05C3" w:rsidR="00B506F4" w:rsidRPr="00711F52" w:rsidRDefault="00B506F4">
      <w:pPr>
        <w:pStyle w:val="FootnoteText"/>
        <w:rPr>
          <w:rFonts w:ascii="Myriad Hebrew" w:hAnsi="Myriad Hebrew" w:cs="Myriad Hebrew"/>
        </w:rPr>
      </w:pPr>
    </w:p>
  </w:footnote>
  <w:footnote w:id="5">
    <w:p w14:paraId="0F265201" w14:textId="5E88E676" w:rsidR="00B506F4" w:rsidRPr="00711F52" w:rsidRDefault="00B506F4" w:rsidP="00B506F4">
      <w:pPr>
        <w:rPr>
          <w:rFonts w:ascii="Myriad Hebrew" w:hAnsi="Myriad Hebrew" w:cs="Myriad Hebrew"/>
          <w:sz w:val="20"/>
        </w:rPr>
      </w:pPr>
    </w:p>
  </w:footnote>
  <w:footnote w:id="6">
    <w:p w14:paraId="6D7584C8" w14:textId="44FE326E" w:rsidR="00B506F4" w:rsidRPr="00711F52" w:rsidRDefault="00711F52">
      <w:pPr>
        <w:pStyle w:val="FootnoteText"/>
        <w:rPr>
          <w:rFonts w:ascii="Myriad Hebrew" w:hAnsi="Myriad Hebrew" w:cs="Myriad Hebrew"/>
        </w:rPr>
      </w:pPr>
      <w:r w:rsidRPr="00711F52">
        <w:rPr>
          <w:rStyle w:val="FootnoteReference"/>
          <w:rFonts w:ascii="Myriad Hebrew" w:hAnsi="Myriad Hebrew" w:cs="Myriad Hebrew"/>
        </w:rPr>
        <w:t>6, 7, 8, 9</w:t>
      </w:r>
      <w:r w:rsidRPr="00711F52">
        <w:rPr>
          <w:rFonts w:ascii="Myriad Hebrew" w:hAnsi="Myriad Hebrew" w:cs="Myriad Hebrew"/>
        </w:rPr>
        <w:t xml:space="preserve"> </w:t>
      </w:r>
      <w:r w:rsidRPr="00711F52">
        <w:rPr>
          <w:rFonts w:ascii="Myriad Hebrew" w:hAnsi="Myriad Hebrew" w:cs="Myriad Hebrew"/>
          <w:sz w:val="20"/>
        </w:rPr>
        <w:t>These action items that we heard in our interviews are potential further opportunities but with the current scope and time of the project, CALP is unable to include these items into this funding cycle.</w:t>
      </w:r>
    </w:p>
  </w:footnote>
  <w:footnote w:id="7">
    <w:p w14:paraId="32174031" w14:textId="4892CE3A" w:rsidR="00B506F4" w:rsidRPr="00711F52" w:rsidRDefault="00B506F4">
      <w:pPr>
        <w:pStyle w:val="FootnoteText"/>
        <w:rPr>
          <w:rFonts w:ascii="Myriad Hebrew" w:hAnsi="Myriad Hebrew" w:cs="Myriad Hebrew"/>
        </w:rPr>
      </w:pPr>
    </w:p>
  </w:footnote>
  <w:footnote w:id="8">
    <w:p w14:paraId="4764BE3D" w14:textId="10AFEFE5" w:rsidR="00B506F4" w:rsidRPr="00711F52" w:rsidRDefault="00B506F4">
      <w:pPr>
        <w:pStyle w:val="FootnoteText"/>
        <w:rPr>
          <w:rFonts w:ascii="Myriad Hebrew" w:hAnsi="Myriad Hebrew" w:cs="Myriad Hebrew"/>
        </w:rPr>
      </w:pPr>
    </w:p>
  </w:footnote>
  <w:footnote w:id="9">
    <w:p w14:paraId="2E3B3AA8" w14:textId="77777777" w:rsidR="00B506F4" w:rsidRPr="00711F52" w:rsidRDefault="00B506F4" w:rsidP="00B506F4">
      <w:pPr>
        <w:pStyle w:val="FootnoteText"/>
        <w:rPr>
          <w:rFonts w:ascii="Myriad Hebrew" w:hAnsi="Myriad Hebrew" w:cs="Myriad Hebrew"/>
        </w:rPr>
      </w:pPr>
    </w:p>
    <w:p w14:paraId="285C0029" w14:textId="77777777" w:rsidR="00711F52" w:rsidRPr="00711F52" w:rsidRDefault="00711F52" w:rsidP="00711F52">
      <w:pPr>
        <w:rPr>
          <w:rFonts w:ascii="Myriad Hebrew" w:hAnsi="Myriad Hebrew" w:cs="Myriad Hebrew"/>
          <w:sz w:val="20"/>
        </w:rPr>
      </w:pPr>
      <w:r w:rsidRPr="00711F52">
        <w:rPr>
          <w:rFonts w:ascii="Myriad Hebrew" w:hAnsi="Myriad Hebrew" w:cs="Myriad Hebrew"/>
          <w:sz w:val="20"/>
          <w:vertAlign w:val="superscript"/>
        </w:rPr>
        <w:t>9, 10, 11, 12</w:t>
      </w:r>
      <w:r w:rsidRPr="00711F52">
        <w:rPr>
          <w:rFonts w:ascii="Myriad Hebrew" w:hAnsi="Myriad Hebrew" w:cs="Myriad Hebrew"/>
          <w:sz w:val="20"/>
        </w:rPr>
        <w:t xml:space="preserve"> These action items that we heard in our interviews are potential further opportunities but with the current scope and time of the project, CALP is unable to include these items into this funding cycle. </w:t>
      </w:r>
    </w:p>
    <w:p w14:paraId="4437BC2C" w14:textId="7E9762A2" w:rsidR="00B506F4" w:rsidRPr="00711F52" w:rsidRDefault="00B506F4">
      <w:pPr>
        <w:pStyle w:val="FootnoteText"/>
        <w:rPr>
          <w:rFonts w:ascii="Myriad Hebrew" w:hAnsi="Myriad Hebrew" w:cs="Myriad Hebrew"/>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8D37E0" w14:textId="36B4F65F" w:rsidR="00ED052A" w:rsidRDefault="00ED052A" w:rsidP="00143236">
    <w:pPr>
      <w:pStyle w:val="Header"/>
    </w:pPr>
    <w:r w:rsidRPr="00143236">
      <w:rPr>
        <w:noProof/>
      </w:rPr>
      <w:drawing>
        <wp:inline distT="0" distB="0" distL="0" distR="0" wp14:anchorId="575C6883" wp14:editId="72EF92CF">
          <wp:extent cx="1178609" cy="338406"/>
          <wp:effectExtent l="0" t="0" r="0" b="0"/>
          <wp:docPr id="2" name="Picture 1" descr="official_calp_logo"/>
          <wp:cNvGraphicFramePr/>
          <a:graphic xmlns:a="http://schemas.openxmlformats.org/drawingml/2006/main">
            <a:graphicData uri="http://schemas.openxmlformats.org/drawingml/2006/picture">
              <pic:pic xmlns:pic="http://schemas.openxmlformats.org/drawingml/2006/picture">
                <pic:nvPicPr>
                  <pic:cNvPr id="2" name="Picture 1" descr="official_calp_logo"/>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3191" cy="368434"/>
                  </a:xfrm>
                  <a:prstGeom prst="rect">
                    <a:avLst/>
                  </a:prstGeom>
                  <a:noFill/>
                  <a:ln>
                    <a:noFill/>
                  </a:ln>
                </pic:spPr>
              </pic:pic>
            </a:graphicData>
          </a:graphic>
        </wp:inline>
      </w:drawing>
    </w:r>
  </w:p>
  <w:p w14:paraId="07766BCA" w14:textId="77777777" w:rsidR="00D45705" w:rsidRPr="00711F52" w:rsidRDefault="00D45705" w:rsidP="00D45705">
    <w:pPr>
      <w:pStyle w:val="Footer"/>
      <w:jc w:val="right"/>
      <w:rPr>
        <w:rFonts w:ascii="Myriad Hebrew" w:hAnsi="Myriad Hebrew" w:cs="Myriad Hebrew"/>
        <w:sz w:val="20"/>
        <w:szCs w:val="20"/>
      </w:rPr>
    </w:pPr>
    <w:r>
      <w:rPr>
        <w:rFonts w:ascii="Myriad Hebrew" w:hAnsi="Myriad Hebrew" w:cs="Myriad Hebrew"/>
        <w:sz w:val="20"/>
        <w:szCs w:val="20"/>
      </w:rPr>
      <w:t xml:space="preserve">Revised </w:t>
    </w:r>
    <w:r>
      <w:rPr>
        <w:rFonts w:ascii="Myriad Hebrew" w:hAnsi="Myriad Hebrew" w:cs="Myriad Hebrew"/>
        <w:sz w:val="20"/>
        <w:szCs w:val="20"/>
      </w:rPr>
      <w:fldChar w:fldCharType="begin"/>
    </w:r>
    <w:r>
      <w:rPr>
        <w:rFonts w:ascii="Myriad Hebrew" w:hAnsi="Myriad Hebrew" w:cs="Myriad Hebrew"/>
        <w:sz w:val="20"/>
        <w:szCs w:val="20"/>
      </w:rPr>
      <w:instrText xml:space="preserve"> DATE \@ "MMMM d, yyyy" </w:instrText>
    </w:r>
    <w:r>
      <w:rPr>
        <w:rFonts w:ascii="Myriad Hebrew" w:hAnsi="Myriad Hebrew" w:cs="Myriad Hebrew"/>
        <w:sz w:val="20"/>
        <w:szCs w:val="20"/>
      </w:rPr>
      <w:fldChar w:fldCharType="separate"/>
    </w:r>
    <w:r>
      <w:rPr>
        <w:rFonts w:ascii="Myriad Hebrew" w:hAnsi="Myriad Hebrew" w:cs="Myriad Hebrew"/>
        <w:noProof/>
        <w:sz w:val="20"/>
        <w:szCs w:val="20"/>
      </w:rPr>
      <w:t>October 5, 2017</w:t>
    </w:r>
    <w:r>
      <w:rPr>
        <w:rFonts w:ascii="Myriad Hebrew" w:hAnsi="Myriad Hebrew" w:cs="Myriad Hebrew"/>
        <w:sz w:val="20"/>
        <w:szCs w:val="20"/>
      </w:rPr>
      <w:fldChar w:fldCharType="end"/>
    </w:r>
  </w:p>
  <w:p w14:paraId="1B32D086" w14:textId="77777777" w:rsidR="00D45705" w:rsidRPr="00143236" w:rsidRDefault="00D45705" w:rsidP="0014323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E0D77"/>
    <w:multiLevelType w:val="hybridMultilevel"/>
    <w:tmpl w:val="5D88A088"/>
    <w:lvl w:ilvl="0" w:tplc="04090001">
      <w:start w:val="1"/>
      <w:numFmt w:val="bullet"/>
      <w:lvlText w:val=""/>
      <w:lvlJc w:val="left"/>
      <w:pPr>
        <w:ind w:left="720" w:hanging="360"/>
      </w:pPr>
      <w:rPr>
        <w:rFonts w:ascii="Symbol" w:hAnsi="Symbol" w:hint="default"/>
      </w:rPr>
    </w:lvl>
    <w:lvl w:ilvl="1" w:tplc="2C2E4D18">
      <w:numFmt w:val="bullet"/>
      <w:lvlText w:val="-"/>
      <w:lvlJc w:val="left"/>
      <w:pPr>
        <w:ind w:left="1440" w:hanging="360"/>
      </w:pPr>
      <w:rPr>
        <w:rFonts w:ascii="Times New Roman" w:eastAsiaTheme="minorHAnsi" w:hAnsi="Times New Roman" w:cs="Times New Roman" w:hint="default"/>
        <w:b w:val="0"/>
        <w:sz w:val="24"/>
        <w:szCs w:val="24"/>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nsid w:val="0CBD5BC4"/>
    <w:multiLevelType w:val="hybridMultilevel"/>
    <w:tmpl w:val="7640F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080DAA"/>
    <w:multiLevelType w:val="hybridMultilevel"/>
    <w:tmpl w:val="0700EA0C"/>
    <w:lvl w:ilvl="0" w:tplc="0409000F">
      <w:start w:val="1"/>
      <w:numFmt w:val="decimal"/>
      <w:lvlText w:val="%1."/>
      <w:lvlJc w:val="left"/>
      <w:pPr>
        <w:ind w:left="720" w:hanging="360"/>
      </w:pPr>
      <w:rPr>
        <w:rFonts w:hint="default"/>
        <w:b w:val="0"/>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CE2107"/>
    <w:multiLevelType w:val="hybridMultilevel"/>
    <w:tmpl w:val="AD004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800C36"/>
    <w:multiLevelType w:val="hybridMultilevel"/>
    <w:tmpl w:val="3BC0C3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8F522B"/>
    <w:multiLevelType w:val="hybridMultilevel"/>
    <w:tmpl w:val="07185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25290E"/>
    <w:multiLevelType w:val="hybridMultilevel"/>
    <w:tmpl w:val="647EC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327E6A"/>
    <w:multiLevelType w:val="hybridMultilevel"/>
    <w:tmpl w:val="D58E50EC"/>
    <w:lvl w:ilvl="0" w:tplc="D09A467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96240C"/>
    <w:multiLevelType w:val="hybridMultilevel"/>
    <w:tmpl w:val="1E62FC6A"/>
    <w:lvl w:ilvl="0" w:tplc="D09A467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C0341F"/>
    <w:multiLevelType w:val="hybridMultilevel"/>
    <w:tmpl w:val="9244C438"/>
    <w:lvl w:ilvl="0" w:tplc="2C2E4D18">
      <w:numFmt w:val="bullet"/>
      <w:lvlText w:val="-"/>
      <w:lvlJc w:val="left"/>
      <w:pPr>
        <w:ind w:left="720" w:hanging="360"/>
      </w:pPr>
      <w:rPr>
        <w:rFonts w:ascii="Times New Roman" w:eastAsiaTheme="minorHAnsi" w:hAnsi="Times New Roman" w:cs="Times New Roman" w:hint="default"/>
        <w:b w:val="0"/>
        <w:sz w:val="24"/>
        <w:szCs w:val="24"/>
      </w:rPr>
    </w:lvl>
    <w:lvl w:ilvl="1" w:tplc="10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029CC"/>
    <w:multiLevelType w:val="hybridMultilevel"/>
    <w:tmpl w:val="654472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53938FE"/>
    <w:multiLevelType w:val="hybridMultilevel"/>
    <w:tmpl w:val="9B3E204A"/>
    <w:lvl w:ilvl="0" w:tplc="096E0E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BB1D55"/>
    <w:multiLevelType w:val="hybridMultilevel"/>
    <w:tmpl w:val="ECF61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C86497"/>
    <w:multiLevelType w:val="hybridMultilevel"/>
    <w:tmpl w:val="8E36170E"/>
    <w:lvl w:ilvl="0" w:tplc="2C2E4D18">
      <w:numFmt w:val="bullet"/>
      <w:lvlText w:val="-"/>
      <w:lvlJc w:val="left"/>
      <w:pPr>
        <w:ind w:left="720" w:hanging="360"/>
      </w:pPr>
      <w:rPr>
        <w:rFonts w:ascii="Times New Roman" w:eastAsiaTheme="minorHAnsi" w:hAnsi="Times New Roman" w:cs="Times New Roman" w:hint="default"/>
        <w:b w:val="0"/>
        <w:sz w:val="24"/>
        <w:szCs w:val="24"/>
      </w:rPr>
    </w:lvl>
    <w:lvl w:ilvl="1" w:tplc="10090005">
      <w:start w:val="1"/>
      <w:numFmt w:val="bullet"/>
      <w:lvlText w:val=""/>
      <w:lvlJc w:val="left"/>
      <w:pPr>
        <w:ind w:left="643"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FF747F"/>
    <w:multiLevelType w:val="hybridMultilevel"/>
    <w:tmpl w:val="DC065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B73050"/>
    <w:multiLevelType w:val="hybridMultilevel"/>
    <w:tmpl w:val="2EEA0E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6CA2F65"/>
    <w:multiLevelType w:val="hybridMultilevel"/>
    <w:tmpl w:val="D2D0F89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36D3091D"/>
    <w:multiLevelType w:val="hybridMultilevel"/>
    <w:tmpl w:val="9B1C1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EE3BBB"/>
    <w:multiLevelType w:val="hybridMultilevel"/>
    <w:tmpl w:val="46D2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683A34"/>
    <w:multiLevelType w:val="hybridMultilevel"/>
    <w:tmpl w:val="6C3CC222"/>
    <w:lvl w:ilvl="0" w:tplc="E2FEDBEC">
      <w:numFmt w:val="bullet"/>
      <w:lvlText w:val=""/>
      <w:lvlJc w:val="left"/>
      <w:pPr>
        <w:ind w:left="720" w:hanging="360"/>
      </w:pPr>
      <w:rPr>
        <w:rFonts w:ascii="Symbol" w:eastAsiaTheme="minorHAnsi"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3BE44EB2"/>
    <w:multiLevelType w:val="hybridMultilevel"/>
    <w:tmpl w:val="639CF514"/>
    <w:lvl w:ilvl="0" w:tplc="C7F4682E">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1F4B83"/>
    <w:multiLevelType w:val="hybridMultilevel"/>
    <w:tmpl w:val="3298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8453E8"/>
    <w:multiLevelType w:val="hybridMultilevel"/>
    <w:tmpl w:val="7DA8F91E"/>
    <w:lvl w:ilvl="0" w:tplc="93442AE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2335511"/>
    <w:multiLevelType w:val="hybridMultilevel"/>
    <w:tmpl w:val="931C16B4"/>
    <w:lvl w:ilvl="0" w:tplc="68EC9F0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A744EC"/>
    <w:multiLevelType w:val="hybridMultilevel"/>
    <w:tmpl w:val="AF329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B025CC"/>
    <w:multiLevelType w:val="hybridMultilevel"/>
    <w:tmpl w:val="7B669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359719D"/>
    <w:multiLevelType w:val="hybridMultilevel"/>
    <w:tmpl w:val="E8500AFC"/>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43972FE9"/>
    <w:multiLevelType w:val="hybridMultilevel"/>
    <w:tmpl w:val="4644EB66"/>
    <w:lvl w:ilvl="0" w:tplc="6270C8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E35CE5"/>
    <w:multiLevelType w:val="hybridMultilevel"/>
    <w:tmpl w:val="EB6C5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554A94"/>
    <w:multiLevelType w:val="hybridMultilevel"/>
    <w:tmpl w:val="0700EA0C"/>
    <w:lvl w:ilvl="0" w:tplc="0409000F">
      <w:start w:val="1"/>
      <w:numFmt w:val="decimal"/>
      <w:lvlText w:val="%1."/>
      <w:lvlJc w:val="left"/>
      <w:pPr>
        <w:ind w:left="720" w:hanging="360"/>
      </w:pPr>
      <w:rPr>
        <w:rFonts w:hint="default"/>
        <w:b w:val="0"/>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7066B3"/>
    <w:multiLevelType w:val="hybridMultilevel"/>
    <w:tmpl w:val="68D65CE8"/>
    <w:lvl w:ilvl="0" w:tplc="D09A467C">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A8B6A79"/>
    <w:multiLevelType w:val="hybridMultilevel"/>
    <w:tmpl w:val="2C506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AD51830"/>
    <w:multiLevelType w:val="hybridMultilevel"/>
    <w:tmpl w:val="0E16C8B4"/>
    <w:lvl w:ilvl="0" w:tplc="D09A467C">
      <w:start w:val="1"/>
      <w:numFmt w:val="decimal"/>
      <w:lvlText w:val="(%1)"/>
      <w:lvlJc w:val="left"/>
      <w:pPr>
        <w:ind w:left="720" w:hanging="360"/>
      </w:pPr>
      <w:rPr>
        <w:rFonts w:hint="default"/>
        <w:b w:val="0"/>
      </w:rPr>
    </w:lvl>
    <w:lvl w:ilvl="1" w:tplc="5BF894C6">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2F525C"/>
    <w:multiLevelType w:val="hybridMultilevel"/>
    <w:tmpl w:val="C0FE6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3019B4"/>
    <w:multiLevelType w:val="hybridMultilevel"/>
    <w:tmpl w:val="64B04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56E1357"/>
    <w:multiLevelType w:val="hybridMultilevel"/>
    <w:tmpl w:val="63B8FFAC"/>
    <w:lvl w:ilvl="0" w:tplc="D09A467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9E62725"/>
    <w:multiLevelType w:val="hybridMultilevel"/>
    <w:tmpl w:val="E3D067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CC65B31"/>
    <w:multiLevelType w:val="hybridMultilevel"/>
    <w:tmpl w:val="7B5C1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97658C"/>
    <w:multiLevelType w:val="hybridMultilevel"/>
    <w:tmpl w:val="03427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EB7F5A"/>
    <w:multiLevelType w:val="hybridMultilevel"/>
    <w:tmpl w:val="752E02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56C376F"/>
    <w:multiLevelType w:val="hybridMultilevel"/>
    <w:tmpl w:val="A3D48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7E7F3D"/>
    <w:multiLevelType w:val="hybridMultilevel"/>
    <w:tmpl w:val="1C10D1F4"/>
    <w:lvl w:ilvl="0" w:tplc="04090001">
      <w:start w:val="1"/>
      <w:numFmt w:val="bullet"/>
      <w:lvlText w:val=""/>
      <w:lvlJc w:val="left"/>
      <w:pPr>
        <w:ind w:left="720" w:hanging="360"/>
      </w:pPr>
      <w:rPr>
        <w:rFonts w:ascii="Symbol" w:hAnsi="Symbol" w:hint="default"/>
      </w:rPr>
    </w:lvl>
    <w:lvl w:ilvl="1" w:tplc="2C2E4D18">
      <w:numFmt w:val="bullet"/>
      <w:lvlText w:val="-"/>
      <w:lvlJc w:val="left"/>
      <w:pPr>
        <w:ind w:left="1440" w:hanging="360"/>
      </w:pPr>
      <w:rPr>
        <w:rFonts w:ascii="Times New Roman" w:eastAsiaTheme="minorHAnsi" w:hAnsi="Times New Roman" w:cs="Times New Roman" w:hint="default"/>
        <w:b w:val="0"/>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7F45C7"/>
    <w:multiLevelType w:val="hybridMultilevel"/>
    <w:tmpl w:val="603A2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9908E7"/>
    <w:multiLevelType w:val="hybridMultilevel"/>
    <w:tmpl w:val="8760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F9A3485"/>
    <w:multiLevelType w:val="hybridMultilevel"/>
    <w:tmpl w:val="B25E4E9C"/>
    <w:lvl w:ilvl="0" w:tplc="04090001">
      <w:start w:val="1"/>
      <w:numFmt w:val="bullet"/>
      <w:lvlText w:val=""/>
      <w:lvlJc w:val="left"/>
      <w:pPr>
        <w:ind w:left="720" w:hanging="360"/>
      </w:pPr>
      <w:rPr>
        <w:rFonts w:ascii="Symbol" w:hAnsi="Symbol" w:hint="default"/>
      </w:rPr>
    </w:lvl>
    <w:lvl w:ilvl="1" w:tplc="2C2E4D18">
      <w:numFmt w:val="bullet"/>
      <w:lvlText w:val="-"/>
      <w:lvlJc w:val="left"/>
      <w:pPr>
        <w:ind w:left="1440" w:hanging="360"/>
      </w:pPr>
      <w:rPr>
        <w:rFonts w:ascii="Times New Roman" w:eastAsiaTheme="minorHAnsi" w:hAnsi="Times New Roman" w:cs="Times New Roman" w:hint="default"/>
        <w:b w:val="0"/>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FF5654F"/>
    <w:multiLevelType w:val="hybridMultilevel"/>
    <w:tmpl w:val="913C38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25F755A"/>
    <w:multiLevelType w:val="hybridMultilevel"/>
    <w:tmpl w:val="072A473E"/>
    <w:lvl w:ilvl="0" w:tplc="7A5EFCF4">
      <w:start w:val="1"/>
      <w:numFmt w:val="decimal"/>
      <w:lvlText w:val="(%1)"/>
      <w:lvlJc w:val="left"/>
      <w:pPr>
        <w:ind w:left="1080" w:hanging="360"/>
      </w:pPr>
      <w:rPr>
        <w:rFonts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6196A5F"/>
    <w:multiLevelType w:val="hybridMultilevel"/>
    <w:tmpl w:val="A78C3B4A"/>
    <w:lvl w:ilvl="0" w:tplc="6D3407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9F0C8E"/>
    <w:multiLevelType w:val="hybridMultilevel"/>
    <w:tmpl w:val="9C5AA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6A85AB9"/>
    <w:multiLevelType w:val="hybridMultilevel"/>
    <w:tmpl w:val="86865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D627A9"/>
    <w:multiLevelType w:val="hybridMultilevel"/>
    <w:tmpl w:val="5DC6E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7"/>
  </w:num>
  <w:num w:numId="3">
    <w:abstractNumId w:val="44"/>
  </w:num>
  <w:num w:numId="4">
    <w:abstractNumId w:val="41"/>
  </w:num>
  <w:num w:numId="5">
    <w:abstractNumId w:val="28"/>
  </w:num>
  <w:num w:numId="6">
    <w:abstractNumId w:val="18"/>
  </w:num>
  <w:num w:numId="7">
    <w:abstractNumId w:val="12"/>
  </w:num>
  <w:num w:numId="8">
    <w:abstractNumId w:val="21"/>
  </w:num>
  <w:num w:numId="9">
    <w:abstractNumId w:val="33"/>
  </w:num>
  <w:num w:numId="10">
    <w:abstractNumId w:val="4"/>
  </w:num>
  <w:num w:numId="11">
    <w:abstractNumId w:val="50"/>
  </w:num>
  <w:num w:numId="12">
    <w:abstractNumId w:val="5"/>
  </w:num>
  <w:num w:numId="13">
    <w:abstractNumId w:val="48"/>
  </w:num>
  <w:num w:numId="14">
    <w:abstractNumId w:val="17"/>
  </w:num>
  <w:num w:numId="15">
    <w:abstractNumId w:val="25"/>
  </w:num>
  <w:num w:numId="16">
    <w:abstractNumId w:val="49"/>
  </w:num>
  <w:num w:numId="17">
    <w:abstractNumId w:val="42"/>
  </w:num>
  <w:num w:numId="18">
    <w:abstractNumId w:val="14"/>
  </w:num>
  <w:num w:numId="19">
    <w:abstractNumId w:val="6"/>
  </w:num>
  <w:num w:numId="20">
    <w:abstractNumId w:val="43"/>
  </w:num>
  <w:num w:numId="21">
    <w:abstractNumId w:val="38"/>
  </w:num>
  <w:num w:numId="22">
    <w:abstractNumId w:val="1"/>
  </w:num>
  <w:num w:numId="23">
    <w:abstractNumId w:val="47"/>
  </w:num>
  <w:num w:numId="24">
    <w:abstractNumId w:val="29"/>
  </w:num>
  <w:num w:numId="25">
    <w:abstractNumId w:val="13"/>
  </w:num>
  <w:num w:numId="26">
    <w:abstractNumId w:val="9"/>
  </w:num>
  <w:num w:numId="27">
    <w:abstractNumId w:val="0"/>
  </w:num>
  <w:num w:numId="28">
    <w:abstractNumId w:val="11"/>
  </w:num>
  <w:num w:numId="29">
    <w:abstractNumId w:val="22"/>
  </w:num>
  <w:num w:numId="30">
    <w:abstractNumId w:val="23"/>
  </w:num>
  <w:num w:numId="31">
    <w:abstractNumId w:val="20"/>
  </w:num>
  <w:num w:numId="32">
    <w:abstractNumId w:val="2"/>
  </w:num>
  <w:num w:numId="33">
    <w:abstractNumId w:val="34"/>
  </w:num>
  <w:num w:numId="34">
    <w:abstractNumId w:val="26"/>
  </w:num>
  <w:num w:numId="35">
    <w:abstractNumId w:val="16"/>
  </w:num>
  <w:num w:numId="36">
    <w:abstractNumId w:val="36"/>
  </w:num>
  <w:num w:numId="37">
    <w:abstractNumId w:val="10"/>
  </w:num>
  <w:num w:numId="38">
    <w:abstractNumId w:val="39"/>
  </w:num>
  <w:num w:numId="39">
    <w:abstractNumId w:val="15"/>
  </w:num>
  <w:num w:numId="40">
    <w:abstractNumId w:val="46"/>
  </w:num>
  <w:num w:numId="41">
    <w:abstractNumId w:val="32"/>
  </w:num>
  <w:num w:numId="42">
    <w:abstractNumId w:val="30"/>
  </w:num>
  <w:num w:numId="43">
    <w:abstractNumId w:val="35"/>
  </w:num>
  <w:num w:numId="44">
    <w:abstractNumId w:val="8"/>
  </w:num>
  <w:num w:numId="45">
    <w:abstractNumId w:val="7"/>
  </w:num>
  <w:num w:numId="46">
    <w:abstractNumId w:val="27"/>
  </w:num>
  <w:num w:numId="47">
    <w:abstractNumId w:val="3"/>
  </w:num>
  <w:num w:numId="48">
    <w:abstractNumId w:val="40"/>
  </w:num>
  <w:num w:numId="49">
    <w:abstractNumId w:val="31"/>
  </w:num>
  <w:num w:numId="50">
    <w:abstractNumId w:val="45"/>
  </w:num>
  <w:num w:numId="51">
    <w:abstractNumId w:val="19"/>
  </w:num>
  <w:numIdMacAtCleanup w:val="51"/>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ew Iype, Deepti">
    <w15:presenceInfo w15:providerId="AD" w15:userId="S-1-5-21-3458574638-2780845101-4193349012-49040"/>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B0E"/>
    <w:rsid w:val="00024F68"/>
    <w:rsid w:val="000438F2"/>
    <w:rsid w:val="00043CAB"/>
    <w:rsid w:val="00064601"/>
    <w:rsid w:val="000714FF"/>
    <w:rsid w:val="00073CF8"/>
    <w:rsid w:val="00077DFE"/>
    <w:rsid w:val="00082028"/>
    <w:rsid w:val="00087AD2"/>
    <w:rsid w:val="000903BA"/>
    <w:rsid w:val="000919BD"/>
    <w:rsid w:val="000A2F2A"/>
    <w:rsid w:val="000A631A"/>
    <w:rsid w:val="000A6BF5"/>
    <w:rsid w:val="000B19CF"/>
    <w:rsid w:val="000B1BCE"/>
    <w:rsid w:val="000B2F06"/>
    <w:rsid w:val="000B47BF"/>
    <w:rsid w:val="000E7C92"/>
    <w:rsid w:val="000F11B3"/>
    <w:rsid w:val="0011445B"/>
    <w:rsid w:val="00143236"/>
    <w:rsid w:val="00143A4D"/>
    <w:rsid w:val="001766B4"/>
    <w:rsid w:val="0019755D"/>
    <w:rsid w:val="001A7CB9"/>
    <w:rsid w:val="001B3628"/>
    <w:rsid w:val="001B4EA0"/>
    <w:rsid w:val="001B5E61"/>
    <w:rsid w:val="001C12DC"/>
    <w:rsid w:val="001C7628"/>
    <w:rsid w:val="001D0302"/>
    <w:rsid w:val="001D46FB"/>
    <w:rsid w:val="001D5ECE"/>
    <w:rsid w:val="00213489"/>
    <w:rsid w:val="00221F5A"/>
    <w:rsid w:val="002548E2"/>
    <w:rsid w:val="00262D51"/>
    <w:rsid w:val="00264084"/>
    <w:rsid w:val="002665FF"/>
    <w:rsid w:val="00271639"/>
    <w:rsid w:val="00277898"/>
    <w:rsid w:val="002816D6"/>
    <w:rsid w:val="00283AF5"/>
    <w:rsid w:val="00283DC1"/>
    <w:rsid w:val="002845DA"/>
    <w:rsid w:val="002A4E63"/>
    <w:rsid w:val="002B736F"/>
    <w:rsid w:val="002D44D7"/>
    <w:rsid w:val="002D6CCC"/>
    <w:rsid w:val="002E243B"/>
    <w:rsid w:val="002F2362"/>
    <w:rsid w:val="002F7C4D"/>
    <w:rsid w:val="00333A23"/>
    <w:rsid w:val="003470C1"/>
    <w:rsid w:val="003470C6"/>
    <w:rsid w:val="00351349"/>
    <w:rsid w:val="00355231"/>
    <w:rsid w:val="00366B49"/>
    <w:rsid w:val="00371451"/>
    <w:rsid w:val="0037638E"/>
    <w:rsid w:val="00383764"/>
    <w:rsid w:val="00396716"/>
    <w:rsid w:val="00396B76"/>
    <w:rsid w:val="003B0F56"/>
    <w:rsid w:val="003B151E"/>
    <w:rsid w:val="003D7B20"/>
    <w:rsid w:val="003F076A"/>
    <w:rsid w:val="003F1C01"/>
    <w:rsid w:val="003F1CC8"/>
    <w:rsid w:val="00424E54"/>
    <w:rsid w:val="00437D28"/>
    <w:rsid w:val="00440B03"/>
    <w:rsid w:val="00442439"/>
    <w:rsid w:val="004468D2"/>
    <w:rsid w:val="004556B0"/>
    <w:rsid w:val="004636B8"/>
    <w:rsid w:val="004C4FD1"/>
    <w:rsid w:val="0050228C"/>
    <w:rsid w:val="00515129"/>
    <w:rsid w:val="00521FB4"/>
    <w:rsid w:val="005248FD"/>
    <w:rsid w:val="00553FCE"/>
    <w:rsid w:val="00570AE7"/>
    <w:rsid w:val="0057741E"/>
    <w:rsid w:val="00591D36"/>
    <w:rsid w:val="00595DB7"/>
    <w:rsid w:val="005A434A"/>
    <w:rsid w:val="005C7D1C"/>
    <w:rsid w:val="005D754D"/>
    <w:rsid w:val="006034E6"/>
    <w:rsid w:val="006077DC"/>
    <w:rsid w:val="00614442"/>
    <w:rsid w:val="00626BAB"/>
    <w:rsid w:val="00683891"/>
    <w:rsid w:val="006945E3"/>
    <w:rsid w:val="006A0AC6"/>
    <w:rsid w:val="006A7F88"/>
    <w:rsid w:val="006C75E9"/>
    <w:rsid w:val="006C7992"/>
    <w:rsid w:val="006C7F7D"/>
    <w:rsid w:val="006D2292"/>
    <w:rsid w:val="006D5A4E"/>
    <w:rsid w:val="006E185B"/>
    <w:rsid w:val="006E2F19"/>
    <w:rsid w:val="006E57B9"/>
    <w:rsid w:val="006F7E4A"/>
    <w:rsid w:val="00710558"/>
    <w:rsid w:val="00711F52"/>
    <w:rsid w:val="007201CB"/>
    <w:rsid w:val="00721334"/>
    <w:rsid w:val="00735BE9"/>
    <w:rsid w:val="00764AD2"/>
    <w:rsid w:val="00770366"/>
    <w:rsid w:val="007762AD"/>
    <w:rsid w:val="007802A9"/>
    <w:rsid w:val="007817B3"/>
    <w:rsid w:val="00784FEE"/>
    <w:rsid w:val="007A2FC3"/>
    <w:rsid w:val="007B08D3"/>
    <w:rsid w:val="007C08F3"/>
    <w:rsid w:val="007C5CBC"/>
    <w:rsid w:val="007D09BF"/>
    <w:rsid w:val="007D28FD"/>
    <w:rsid w:val="007F13AC"/>
    <w:rsid w:val="007F7C3B"/>
    <w:rsid w:val="007F7FB2"/>
    <w:rsid w:val="00814209"/>
    <w:rsid w:val="008143D8"/>
    <w:rsid w:val="00834DB6"/>
    <w:rsid w:val="00861A3A"/>
    <w:rsid w:val="0087045C"/>
    <w:rsid w:val="00886B37"/>
    <w:rsid w:val="008911F3"/>
    <w:rsid w:val="008A1B0E"/>
    <w:rsid w:val="008A1E53"/>
    <w:rsid w:val="008B0F2A"/>
    <w:rsid w:val="008D4000"/>
    <w:rsid w:val="008D7C8C"/>
    <w:rsid w:val="008E3F53"/>
    <w:rsid w:val="008E66A1"/>
    <w:rsid w:val="0090185A"/>
    <w:rsid w:val="00927139"/>
    <w:rsid w:val="00930497"/>
    <w:rsid w:val="009430CE"/>
    <w:rsid w:val="00983060"/>
    <w:rsid w:val="00985235"/>
    <w:rsid w:val="009870F0"/>
    <w:rsid w:val="009A4F96"/>
    <w:rsid w:val="009B25D1"/>
    <w:rsid w:val="009E4B99"/>
    <w:rsid w:val="009E704A"/>
    <w:rsid w:val="009F3E3F"/>
    <w:rsid w:val="009F7D30"/>
    <w:rsid w:val="00A04077"/>
    <w:rsid w:val="00A21AE6"/>
    <w:rsid w:val="00A353A1"/>
    <w:rsid w:val="00A36D20"/>
    <w:rsid w:val="00A60383"/>
    <w:rsid w:val="00A64F84"/>
    <w:rsid w:val="00A73FA7"/>
    <w:rsid w:val="00AC37CE"/>
    <w:rsid w:val="00AC3A45"/>
    <w:rsid w:val="00AF0D58"/>
    <w:rsid w:val="00AF3ABF"/>
    <w:rsid w:val="00B506F4"/>
    <w:rsid w:val="00B51B38"/>
    <w:rsid w:val="00B53890"/>
    <w:rsid w:val="00B54EEA"/>
    <w:rsid w:val="00B61CFC"/>
    <w:rsid w:val="00B622C9"/>
    <w:rsid w:val="00B67BDD"/>
    <w:rsid w:val="00B76A9A"/>
    <w:rsid w:val="00B778E2"/>
    <w:rsid w:val="00B8426D"/>
    <w:rsid w:val="00B94290"/>
    <w:rsid w:val="00BC7992"/>
    <w:rsid w:val="00BE67DD"/>
    <w:rsid w:val="00C00BA2"/>
    <w:rsid w:val="00C016C5"/>
    <w:rsid w:val="00C02800"/>
    <w:rsid w:val="00C063F8"/>
    <w:rsid w:val="00C33453"/>
    <w:rsid w:val="00C53650"/>
    <w:rsid w:val="00C619AD"/>
    <w:rsid w:val="00C6210B"/>
    <w:rsid w:val="00C643E2"/>
    <w:rsid w:val="00C66EDA"/>
    <w:rsid w:val="00C820D7"/>
    <w:rsid w:val="00C91BAB"/>
    <w:rsid w:val="00CA3C9A"/>
    <w:rsid w:val="00CB4C59"/>
    <w:rsid w:val="00CC0CBA"/>
    <w:rsid w:val="00CC2C5A"/>
    <w:rsid w:val="00CC3760"/>
    <w:rsid w:val="00CF3A55"/>
    <w:rsid w:val="00D01EDF"/>
    <w:rsid w:val="00D11F55"/>
    <w:rsid w:val="00D4248E"/>
    <w:rsid w:val="00D45705"/>
    <w:rsid w:val="00D51857"/>
    <w:rsid w:val="00D67056"/>
    <w:rsid w:val="00D86C6C"/>
    <w:rsid w:val="00D9028D"/>
    <w:rsid w:val="00D95952"/>
    <w:rsid w:val="00D97671"/>
    <w:rsid w:val="00DB2D98"/>
    <w:rsid w:val="00DF0FD7"/>
    <w:rsid w:val="00DF71DE"/>
    <w:rsid w:val="00E00A36"/>
    <w:rsid w:val="00E12E1F"/>
    <w:rsid w:val="00E1421E"/>
    <w:rsid w:val="00E15081"/>
    <w:rsid w:val="00E218DA"/>
    <w:rsid w:val="00E277D7"/>
    <w:rsid w:val="00E852BB"/>
    <w:rsid w:val="00E916D8"/>
    <w:rsid w:val="00E96438"/>
    <w:rsid w:val="00EA3FEC"/>
    <w:rsid w:val="00ED052A"/>
    <w:rsid w:val="00ED1CD3"/>
    <w:rsid w:val="00F00D77"/>
    <w:rsid w:val="00F06E7D"/>
    <w:rsid w:val="00F13EFA"/>
    <w:rsid w:val="00F15EEF"/>
    <w:rsid w:val="00F24095"/>
    <w:rsid w:val="00F32620"/>
    <w:rsid w:val="00F35047"/>
    <w:rsid w:val="00F46E1C"/>
    <w:rsid w:val="00F55B27"/>
    <w:rsid w:val="00F56B87"/>
    <w:rsid w:val="00F56EF9"/>
    <w:rsid w:val="00F7023F"/>
    <w:rsid w:val="00F84B12"/>
    <w:rsid w:val="00F921AE"/>
    <w:rsid w:val="00FA1B8F"/>
    <w:rsid w:val="00FA545D"/>
    <w:rsid w:val="00FB0D99"/>
    <w:rsid w:val="00FB68BD"/>
    <w:rsid w:val="00FC5D6E"/>
    <w:rsid w:val="00FC7596"/>
    <w:rsid w:val="00FD0EC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D3435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C7628"/>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1B0E"/>
    <w:pPr>
      <w:ind w:left="720"/>
      <w:contextualSpacing/>
    </w:pPr>
    <w:rPr>
      <w:rFonts w:asciiTheme="minorHAnsi" w:hAnsiTheme="minorHAnsi" w:cstheme="minorBidi"/>
    </w:rPr>
  </w:style>
  <w:style w:type="paragraph" w:styleId="Title">
    <w:name w:val="Title"/>
    <w:basedOn w:val="Normal"/>
    <w:next w:val="Normal"/>
    <w:link w:val="TitleChar"/>
    <w:uiPriority w:val="10"/>
    <w:qFormat/>
    <w:rsid w:val="009304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0497"/>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F06E7D"/>
    <w:rPr>
      <w:sz w:val="18"/>
      <w:szCs w:val="18"/>
    </w:rPr>
  </w:style>
  <w:style w:type="paragraph" w:styleId="CommentText">
    <w:name w:val="annotation text"/>
    <w:basedOn w:val="Normal"/>
    <w:link w:val="CommentTextChar"/>
    <w:uiPriority w:val="99"/>
    <w:semiHidden/>
    <w:unhideWhenUsed/>
    <w:rsid w:val="00F06E7D"/>
  </w:style>
  <w:style w:type="character" w:customStyle="1" w:styleId="CommentTextChar">
    <w:name w:val="Comment Text Char"/>
    <w:basedOn w:val="DefaultParagraphFont"/>
    <w:link w:val="CommentText"/>
    <w:uiPriority w:val="99"/>
    <w:semiHidden/>
    <w:rsid w:val="00F06E7D"/>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F06E7D"/>
    <w:rPr>
      <w:b/>
      <w:bCs/>
      <w:sz w:val="20"/>
      <w:szCs w:val="20"/>
    </w:rPr>
  </w:style>
  <w:style w:type="character" w:customStyle="1" w:styleId="CommentSubjectChar">
    <w:name w:val="Comment Subject Char"/>
    <w:basedOn w:val="CommentTextChar"/>
    <w:link w:val="CommentSubject"/>
    <w:uiPriority w:val="99"/>
    <w:semiHidden/>
    <w:rsid w:val="00F06E7D"/>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F06E7D"/>
    <w:rPr>
      <w:sz w:val="18"/>
      <w:szCs w:val="18"/>
    </w:rPr>
  </w:style>
  <w:style w:type="character" w:customStyle="1" w:styleId="BalloonTextChar">
    <w:name w:val="Balloon Text Char"/>
    <w:basedOn w:val="DefaultParagraphFont"/>
    <w:link w:val="BalloonText"/>
    <w:uiPriority w:val="99"/>
    <w:semiHidden/>
    <w:rsid w:val="00F06E7D"/>
    <w:rPr>
      <w:rFonts w:ascii="Times New Roman" w:hAnsi="Times New Roman" w:cs="Times New Roman"/>
      <w:sz w:val="18"/>
      <w:szCs w:val="18"/>
    </w:rPr>
  </w:style>
  <w:style w:type="character" w:styleId="Hyperlink">
    <w:name w:val="Hyperlink"/>
    <w:basedOn w:val="DefaultParagraphFont"/>
    <w:uiPriority w:val="99"/>
    <w:unhideWhenUsed/>
    <w:rsid w:val="002D44D7"/>
    <w:rPr>
      <w:color w:val="0563C1" w:themeColor="hyperlink"/>
      <w:u w:val="single"/>
    </w:rPr>
  </w:style>
  <w:style w:type="character" w:styleId="FollowedHyperlink">
    <w:name w:val="FollowedHyperlink"/>
    <w:basedOn w:val="DefaultParagraphFont"/>
    <w:uiPriority w:val="99"/>
    <w:semiHidden/>
    <w:unhideWhenUsed/>
    <w:rsid w:val="000E7C92"/>
    <w:rPr>
      <w:color w:val="954F72" w:themeColor="followedHyperlink"/>
      <w:u w:val="single"/>
    </w:rPr>
  </w:style>
  <w:style w:type="paragraph" w:styleId="Header">
    <w:name w:val="header"/>
    <w:basedOn w:val="Normal"/>
    <w:link w:val="HeaderChar"/>
    <w:uiPriority w:val="99"/>
    <w:unhideWhenUsed/>
    <w:rsid w:val="00735BE9"/>
    <w:pPr>
      <w:tabs>
        <w:tab w:val="center" w:pos="4680"/>
        <w:tab w:val="right" w:pos="9360"/>
      </w:tabs>
    </w:pPr>
  </w:style>
  <w:style w:type="character" w:customStyle="1" w:styleId="HeaderChar">
    <w:name w:val="Header Char"/>
    <w:basedOn w:val="DefaultParagraphFont"/>
    <w:link w:val="Header"/>
    <w:uiPriority w:val="99"/>
    <w:rsid w:val="00735BE9"/>
    <w:rPr>
      <w:rFonts w:ascii="Times New Roman" w:hAnsi="Times New Roman" w:cs="Times New Roman"/>
    </w:rPr>
  </w:style>
  <w:style w:type="paragraph" w:styleId="Footer">
    <w:name w:val="footer"/>
    <w:basedOn w:val="Normal"/>
    <w:link w:val="FooterChar"/>
    <w:uiPriority w:val="99"/>
    <w:unhideWhenUsed/>
    <w:rsid w:val="00735BE9"/>
    <w:pPr>
      <w:tabs>
        <w:tab w:val="center" w:pos="4680"/>
        <w:tab w:val="right" w:pos="9360"/>
      </w:tabs>
    </w:pPr>
  </w:style>
  <w:style w:type="character" w:customStyle="1" w:styleId="FooterChar">
    <w:name w:val="Footer Char"/>
    <w:basedOn w:val="DefaultParagraphFont"/>
    <w:link w:val="Footer"/>
    <w:uiPriority w:val="99"/>
    <w:rsid w:val="00735BE9"/>
    <w:rPr>
      <w:rFonts w:ascii="Times New Roman" w:hAnsi="Times New Roman" w:cs="Times New Roman"/>
    </w:rPr>
  </w:style>
  <w:style w:type="table" w:styleId="TableGrid">
    <w:name w:val="Table Grid"/>
    <w:basedOn w:val="TableNormal"/>
    <w:uiPriority w:val="39"/>
    <w:rsid w:val="005248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64084"/>
    <w:pPr>
      <w:spacing w:after="200"/>
    </w:pPr>
    <w:rPr>
      <w:i/>
      <w:iCs/>
      <w:color w:val="44546A" w:themeColor="text2"/>
      <w:sz w:val="18"/>
      <w:szCs w:val="18"/>
    </w:rPr>
  </w:style>
  <w:style w:type="paragraph" w:styleId="EndnoteText">
    <w:name w:val="endnote text"/>
    <w:basedOn w:val="Normal"/>
    <w:link w:val="EndnoteTextChar"/>
    <w:uiPriority w:val="99"/>
    <w:unhideWhenUsed/>
    <w:rsid w:val="004556B0"/>
  </w:style>
  <w:style w:type="character" w:customStyle="1" w:styleId="EndnoteTextChar">
    <w:name w:val="Endnote Text Char"/>
    <w:basedOn w:val="DefaultParagraphFont"/>
    <w:link w:val="EndnoteText"/>
    <w:uiPriority w:val="99"/>
    <w:rsid w:val="004556B0"/>
    <w:rPr>
      <w:rFonts w:ascii="Times New Roman" w:hAnsi="Times New Roman" w:cs="Times New Roman"/>
    </w:rPr>
  </w:style>
  <w:style w:type="character" w:styleId="EndnoteReference">
    <w:name w:val="endnote reference"/>
    <w:basedOn w:val="DefaultParagraphFont"/>
    <w:uiPriority w:val="99"/>
    <w:unhideWhenUsed/>
    <w:rsid w:val="004556B0"/>
    <w:rPr>
      <w:vertAlign w:val="superscript"/>
    </w:rPr>
  </w:style>
  <w:style w:type="paragraph" w:styleId="FootnoteText">
    <w:name w:val="footnote text"/>
    <w:basedOn w:val="Normal"/>
    <w:link w:val="FootnoteTextChar"/>
    <w:uiPriority w:val="99"/>
    <w:unhideWhenUsed/>
    <w:rsid w:val="004556B0"/>
  </w:style>
  <w:style w:type="character" w:customStyle="1" w:styleId="FootnoteTextChar">
    <w:name w:val="Footnote Text Char"/>
    <w:basedOn w:val="DefaultParagraphFont"/>
    <w:link w:val="FootnoteText"/>
    <w:uiPriority w:val="99"/>
    <w:rsid w:val="004556B0"/>
    <w:rPr>
      <w:rFonts w:ascii="Times New Roman" w:hAnsi="Times New Roman" w:cs="Times New Roman"/>
    </w:rPr>
  </w:style>
  <w:style w:type="character" w:styleId="FootnoteReference">
    <w:name w:val="footnote reference"/>
    <w:basedOn w:val="DefaultParagraphFont"/>
    <w:uiPriority w:val="99"/>
    <w:unhideWhenUsed/>
    <w:rsid w:val="004556B0"/>
    <w:rPr>
      <w:vertAlign w:val="superscript"/>
    </w:rPr>
  </w:style>
  <w:style w:type="character" w:styleId="PageNumber">
    <w:name w:val="page number"/>
    <w:basedOn w:val="DefaultParagraphFont"/>
    <w:uiPriority w:val="99"/>
    <w:semiHidden/>
    <w:unhideWhenUsed/>
    <w:rsid w:val="00D457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0991">
      <w:bodyDiv w:val="1"/>
      <w:marLeft w:val="0"/>
      <w:marRight w:val="0"/>
      <w:marTop w:val="0"/>
      <w:marBottom w:val="0"/>
      <w:divBdr>
        <w:top w:val="none" w:sz="0" w:space="0" w:color="auto"/>
        <w:left w:val="none" w:sz="0" w:space="0" w:color="auto"/>
        <w:bottom w:val="none" w:sz="0" w:space="0" w:color="auto"/>
        <w:right w:val="none" w:sz="0" w:space="0" w:color="auto"/>
      </w:divBdr>
    </w:div>
    <w:div w:id="124584707">
      <w:bodyDiv w:val="1"/>
      <w:marLeft w:val="0"/>
      <w:marRight w:val="0"/>
      <w:marTop w:val="0"/>
      <w:marBottom w:val="0"/>
      <w:divBdr>
        <w:top w:val="none" w:sz="0" w:space="0" w:color="auto"/>
        <w:left w:val="none" w:sz="0" w:space="0" w:color="auto"/>
        <w:bottom w:val="none" w:sz="0" w:space="0" w:color="auto"/>
        <w:right w:val="none" w:sz="0" w:space="0" w:color="auto"/>
      </w:divBdr>
    </w:div>
    <w:div w:id="190803742">
      <w:bodyDiv w:val="1"/>
      <w:marLeft w:val="0"/>
      <w:marRight w:val="0"/>
      <w:marTop w:val="0"/>
      <w:marBottom w:val="0"/>
      <w:divBdr>
        <w:top w:val="none" w:sz="0" w:space="0" w:color="auto"/>
        <w:left w:val="none" w:sz="0" w:space="0" w:color="auto"/>
        <w:bottom w:val="none" w:sz="0" w:space="0" w:color="auto"/>
        <w:right w:val="none" w:sz="0" w:space="0" w:color="auto"/>
      </w:divBdr>
    </w:div>
    <w:div w:id="242880970">
      <w:bodyDiv w:val="1"/>
      <w:marLeft w:val="0"/>
      <w:marRight w:val="0"/>
      <w:marTop w:val="0"/>
      <w:marBottom w:val="0"/>
      <w:divBdr>
        <w:top w:val="none" w:sz="0" w:space="0" w:color="auto"/>
        <w:left w:val="none" w:sz="0" w:space="0" w:color="auto"/>
        <w:bottom w:val="none" w:sz="0" w:space="0" w:color="auto"/>
        <w:right w:val="none" w:sz="0" w:space="0" w:color="auto"/>
      </w:divBdr>
    </w:div>
    <w:div w:id="305552342">
      <w:bodyDiv w:val="1"/>
      <w:marLeft w:val="0"/>
      <w:marRight w:val="0"/>
      <w:marTop w:val="0"/>
      <w:marBottom w:val="0"/>
      <w:divBdr>
        <w:top w:val="none" w:sz="0" w:space="0" w:color="auto"/>
        <w:left w:val="none" w:sz="0" w:space="0" w:color="auto"/>
        <w:bottom w:val="none" w:sz="0" w:space="0" w:color="auto"/>
        <w:right w:val="none" w:sz="0" w:space="0" w:color="auto"/>
      </w:divBdr>
    </w:div>
    <w:div w:id="316686278">
      <w:bodyDiv w:val="1"/>
      <w:marLeft w:val="0"/>
      <w:marRight w:val="0"/>
      <w:marTop w:val="0"/>
      <w:marBottom w:val="0"/>
      <w:divBdr>
        <w:top w:val="none" w:sz="0" w:space="0" w:color="auto"/>
        <w:left w:val="none" w:sz="0" w:space="0" w:color="auto"/>
        <w:bottom w:val="none" w:sz="0" w:space="0" w:color="auto"/>
        <w:right w:val="none" w:sz="0" w:space="0" w:color="auto"/>
      </w:divBdr>
    </w:div>
    <w:div w:id="464591378">
      <w:bodyDiv w:val="1"/>
      <w:marLeft w:val="0"/>
      <w:marRight w:val="0"/>
      <w:marTop w:val="0"/>
      <w:marBottom w:val="0"/>
      <w:divBdr>
        <w:top w:val="none" w:sz="0" w:space="0" w:color="auto"/>
        <w:left w:val="none" w:sz="0" w:space="0" w:color="auto"/>
        <w:bottom w:val="none" w:sz="0" w:space="0" w:color="auto"/>
        <w:right w:val="none" w:sz="0" w:space="0" w:color="auto"/>
      </w:divBdr>
    </w:div>
    <w:div w:id="485319184">
      <w:bodyDiv w:val="1"/>
      <w:marLeft w:val="0"/>
      <w:marRight w:val="0"/>
      <w:marTop w:val="0"/>
      <w:marBottom w:val="0"/>
      <w:divBdr>
        <w:top w:val="none" w:sz="0" w:space="0" w:color="auto"/>
        <w:left w:val="none" w:sz="0" w:space="0" w:color="auto"/>
        <w:bottom w:val="none" w:sz="0" w:space="0" w:color="auto"/>
        <w:right w:val="none" w:sz="0" w:space="0" w:color="auto"/>
      </w:divBdr>
    </w:div>
    <w:div w:id="492333384">
      <w:bodyDiv w:val="1"/>
      <w:marLeft w:val="0"/>
      <w:marRight w:val="0"/>
      <w:marTop w:val="0"/>
      <w:marBottom w:val="0"/>
      <w:divBdr>
        <w:top w:val="none" w:sz="0" w:space="0" w:color="auto"/>
        <w:left w:val="none" w:sz="0" w:space="0" w:color="auto"/>
        <w:bottom w:val="none" w:sz="0" w:space="0" w:color="auto"/>
        <w:right w:val="none" w:sz="0" w:space="0" w:color="auto"/>
      </w:divBdr>
      <w:divsChild>
        <w:div w:id="490145541">
          <w:marLeft w:val="360"/>
          <w:marRight w:val="0"/>
          <w:marTop w:val="200"/>
          <w:marBottom w:val="0"/>
          <w:divBdr>
            <w:top w:val="none" w:sz="0" w:space="0" w:color="auto"/>
            <w:left w:val="none" w:sz="0" w:space="0" w:color="auto"/>
            <w:bottom w:val="none" w:sz="0" w:space="0" w:color="auto"/>
            <w:right w:val="none" w:sz="0" w:space="0" w:color="auto"/>
          </w:divBdr>
        </w:div>
        <w:div w:id="1467971374">
          <w:marLeft w:val="360"/>
          <w:marRight w:val="0"/>
          <w:marTop w:val="200"/>
          <w:marBottom w:val="0"/>
          <w:divBdr>
            <w:top w:val="none" w:sz="0" w:space="0" w:color="auto"/>
            <w:left w:val="none" w:sz="0" w:space="0" w:color="auto"/>
            <w:bottom w:val="none" w:sz="0" w:space="0" w:color="auto"/>
            <w:right w:val="none" w:sz="0" w:space="0" w:color="auto"/>
          </w:divBdr>
        </w:div>
        <w:div w:id="1607302060">
          <w:marLeft w:val="360"/>
          <w:marRight w:val="0"/>
          <w:marTop w:val="200"/>
          <w:marBottom w:val="0"/>
          <w:divBdr>
            <w:top w:val="none" w:sz="0" w:space="0" w:color="auto"/>
            <w:left w:val="none" w:sz="0" w:space="0" w:color="auto"/>
            <w:bottom w:val="none" w:sz="0" w:space="0" w:color="auto"/>
            <w:right w:val="none" w:sz="0" w:space="0" w:color="auto"/>
          </w:divBdr>
        </w:div>
        <w:div w:id="635109440">
          <w:marLeft w:val="360"/>
          <w:marRight w:val="0"/>
          <w:marTop w:val="200"/>
          <w:marBottom w:val="0"/>
          <w:divBdr>
            <w:top w:val="none" w:sz="0" w:space="0" w:color="auto"/>
            <w:left w:val="none" w:sz="0" w:space="0" w:color="auto"/>
            <w:bottom w:val="none" w:sz="0" w:space="0" w:color="auto"/>
            <w:right w:val="none" w:sz="0" w:space="0" w:color="auto"/>
          </w:divBdr>
        </w:div>
      </w:divsChild>
    </w:div>
    <w:div w:id="518010241">
      <w:bodyDiv w:val="1"/>
      <w:marLeft w:val="0"/>
      <w:marRight w:val="0"/>
      <w:marTop w:val="0"/>
      <w:marBottom w:val="0"/>
      <w:divBdr>
        <w:top w:val="none" w:sz="0" w:space="0" w:color="auto"/>
        <w:left w:val="none" w:sz="0" w:space="0" w:color="auto"/>
        <w:bottom w:val="none" w:sz="0" w:space="0" w:color="auto"/>
        <w:right w:val="none" w:sz="0" w:space="0" w:color="auto"/>
      </w:divBdr>
    </w:div>
    <w:div w:id="534271571">
      <w:bodyDiv w:val="1"/>
      <w:marLeft w:val="0"/>
      <w:marRight w:val="0"/>
      <w:marTop w:val="0"/>
      <w:marBottom w:val="0"/>
      <w:divBdr>
        <w:top w:val="none" w:sz="0" w:space="0" w:color="auto"/>
        <w:left w:val="none" w:sz="0" w:space="0" w:color="auto"/>
        <w:bottom w:val="none" w:sz="0" w:space="0" w:color="auto"/>
        <w:right w:val="none" w:sz="0" w:space="0" w:color="auto"/>
      </w:divBdr>
    </w:div>
    <w:div w:id="550308493">
      <w:bodyDiv w:val="1"/>
      <w:marLeft w:val="0"/>
      <w:marRight w:val="0"/>
      <w:marTop w:val="0"/>
      <w:marBottom w:val="0"/>
      <w:divBdr>
        <w:top w:val="none" w:sz="0" w:space="0" w:color="auto"/>
        <w:left w:val="none" w:sz="0" w:space="0" w:color="auto"/>
        <w:bottom w:val="none" w:sz="0" w:space="0" w:color="auto"/>
        <w:right w:val="none" w:sz="0" w:space="0" w:color="auto"/>
      </w:divBdr>
    </w:div>
    <w:div w:id="560403950">
      <w:bodyDiv w:val="1"/>
      <w:marLeft w:val="0"/>
      <w:marRight w:val="0"/>
      <w:marTop w:val="0"/>
      <w:marBottom w:val="0"/>
      <w:divBdr>
        <w:top w:val="none" w:sz="0" w:space="0" w:color="auto"/>
        <w:left w:val="none" w:sz="0" w:space="0" w:color="auto"/>
        <w:bottom w:val="none" w:sz="0" w:space="0" w:color="auto"/>
        <w:right w:val="none" w:sz="0" w:space="0" w:color="auto"/>
      </w:divBdr>
    </w:div>
    <w:div w:id="597103417">
      <w:bodyDiv w:val="1"/>
      <w:marLeft w:val="0"/>
      <w:marRight w:val="0"/>
      <w:marTop w:val="0"/>
      <w:marBottom w:val="0"/>
      <w:divBdr>
        <w:top w:val="none" w:sz="0" w:space="0" w:color="auto"/>
        <w:left w:val="none" w:sz="0" w:space="0" w:color="auto"/>
        <w:bottom w:val="none" w:sz="0" w:space="0" w:color="auto"/>
        <w:right w:val="none" w:sz="0" w:space="0" w:color="auto"/>
      </w:divBdr>
    </w:div>
    <w:div w:id="642736159">
      <w:bodyDiv w:val="1"/>
      <w:marLeft w:val="0"/>
      <w:marRight w:val="0"/>
      <w:marTop w:val="0"/>
      <w:marBottom w:val="0"/>
      <w:divBdr>
        <w:top w:val="none" w:sz="0" w:space="0" w:color="auto"/>
        <w:left w:val="none" w:sz="0" w:space="0" w:color="auto"/>
        <w:bottom w:val="none" w:sz="0" w:space="0" w:color="auto"/>
        <w:right w:val="none" w:sz="0" w:space="0" w:color="auto"/>
      </w:divBdr>
    </w:div>
    <w:div w:id="750854480">
      <w:bodyDiv w:val="1"/>
      <w:marLeft w:val="0"/>
      <w:marRight w:val="0"/>
      <w:marTop w:val="0"/>
      <w:marBottom w:val="0"/>
      <w:divBdr>
        <w:top w:val="none" w:sz="0" w:space="0" w:color="auto"/>
        <w:left w:val="none" w:sz="0" w:space="0" w:color="auto"/>
        <w:bottom w:val="none" w:sz="0" w:space="0" w:color="auto"/>
        <w:right w:val="none" w:sz="0" w:space="0" w:color="auto"/>
      </w:divBdr>
    </w:div>
    <w:div w:id="815341638">
      <w:bodyDiv w:val="1"/>
      <w:marLeft w:val="0"/>
      <w:marRight w:val="0"/>
      <w:marTop w:val="0"/>
      <w:marBottom w:val="0"/>
      <w:divBdr>
        <w:top w:val="none" w:sz="0" w:space="0" w:color="auto"/>
        <w:left w:val="none" w:sz="0" w:space="0" w:color="auto"/>
        <w:bottom w:val="none" w:sz="0" w:space="0" w:color="auto"/>
        <w:right w:val="none" w:sz="0" w:space="0" w:color="auto"/>
      </w:divBdr>
    </w:div>
    <w:div w:id="847333578">
      <w:bodyDiv w:val="1"/>
      <w:marLeft w:val="0"/>
      <w:marRight w:val="0"/>
      <w:marTop w:val="0"/>
      <w:marBottom w:val="0"/>
      <w:divBdr>
        <w:top w:val="none" w:sz="0" w:space="0" w:color="auto"/>
        <w:left w:val="none" w:sz="0" w:space="0" w:color="auto"/>
        <w:bottom w:val="none" w:sz="0" w:space="0" w:color="auto"/>
        <w:right w:val="none" w:sz="0" w:space="0" w:color="auto"/>
      </w:divBdr>
    </w:div>
    <w:div w:id="966424813">
      <w:bodyDiv w:val="1"/>
      <w:marLeft w:val="0"/>
      <w:marRight w:val="0"/>
      <w:marTop w:val="0"/>
      <w:marBottom w:val="0"/>
      <w:divBdr>
        <w:top w:val="none" w:sz="0" w:space="0" w:color="auto"/>
        <w:left w:val="none" w:sz="0" w:space="0" w:color="auto"/>
        <w:bottom w:val="none" w:sz="0" w:space="0" w:color="auto"/>
        <w:right w:val="none" w:sz="0" w:space="0" w:color="auto"/>
      </w:divBdr>
    </w:div>
    <w:div w:id="985813823">
      <w:bodyDiv w:val="1"/>
      <w:marLeft w:val="0"/>
      <w:marRight w:val="0"/>
      <w:marTop w:val="0"/>
      <w:marBottom w:val="0"/>
      <w:divBdr>
        <w:top w:val="none" w:sz="0" w:space="0" w:color="auto"/>
        <w:left w:val="none" w:sz="0" w:space="0" w:color="auto"/>
        <w:bottom w:val="none" w:sz="0" w:space="0" w:color="auto"/>
        <w:right w:val="none" w:sz="0" w:space="0" w:color="auto"/>
      </w:divBdr>
    </w:div>
    <w:div w:id="1081871135">
      <w:bodyDiv w:val="1"/>
      <w:marLeft w:val="0"/>
      <w:marRight w:val="0"/>
      <w:marTop w:val="0"/>
      <w:marBottom w:val="0"/>
      <w:divBdr>
        <w:top w:val="none" w:sz="0" w:space="0" w:color="auto"/>
        <w:left w:val="none" w:sz="0" w:space="0" w:color="auto"/>
        <w:bottom w:val="none" w:sz="0" w:space="0" w:color="auto"/>
        <w:right w:val="none" w:sz="0" w:space="0" w:color="auto"/>
      </w:divBdr>
    </w:div>
    <w:div w:id="1083448375">
      <w:bodyDiv w:val="1"/>
      <w:marLeft w:val="0"/>
      <w:marRight w:val="0"/>
      <w:marTop w:val="0"/>
      <w:marBottom w:val="0"/>
      <w:divBdr>
        <w:top w:val="none" w:sz="0" w:space="0" w:color="auto"/>
        <w:left w:val="none" w:sz="0" w:space="0" w:color="auto"/>
        <w:bottom w:val="none" w:sz="0" w:space="0" w:color="auto"/>
        <w:right w:val="none" w:sz="0" w:space="0" w:color="auto"/>
      </w:divBdr>
    </w:div>
    <w:div w:id="1118842449">
      <w:bodyDiv w:val="1"/>
      <w:marLeft w:val="0"/>
      <w:marRight w:val="0"/>
      <w:marTop w:val="0"/>
      <w:marBottom w:val="0"/>
      <w:divBdr>
        <w:top w:val="none" w:sz="0" w:space="0" w:color="auto"/>
        <w:left w:val="none" w:sz="0" w:space="0" w:color="auto"/>
        <w:bottom w:val="none" w:sz="0" w:space="0" w:color="auto"/>
        <w:right w:val="none" w:sz="0" w:space="0" w:color="auto"/>
      </w:divBdr>
    </w:div>
    <w:div w:id="1206985511">
      <w:bodyDiv w:val="1"/>
      <w:marLeft w:val="0"/>
      <w:marRight w:val="0"/>
      <w:marTop w:val="0"/>
      <w:marBottom w:val="0"/>
      <w:divBdr>
        <w:top w:val="none" w:sz="0" w:space="0" w:color="auto"/>
        <w:left w:val="none" w:sz="0" w:space="0" w:color="auto"/>
        <w:bottom w:val="none" w:sz="0" w:space="0" w:color="auto"/>
        <w:right w:val="none" w:sz="0" w:space="0" w:color="auto"/>
      </w:divBdr>
    </w:div>
    <w:div w:id="1216501129">
      <w:bodyDiv w:val="1"/>
      <w:marLeft w:val="0"/>
      <w:marRight w:val="0"/>
      <w:marTop w:val="0"/>
      <w:marBottom w:val="0"/>
      <w:divBdr>
        <w:top w:val="none" w:sz="0" w:space="0" w:color="auto"/>
        <w:left w:val="none" w:sz="0" w:space="0" w:color="auto"/>
        <w:bottom w:val="none" w:sz="0" w:space="0" w:color="auto"/>
        <w:right w:val="none" w:sz="0" w:space="0" w:color="auto"/>
      </w:divBdr>
    </w:div>
    <w:div w:id="1291477378">
      <w:bodyDiv w:val="1"/>
      <w:marLeft w:val="0"/>
      <w:marRight w:val="0"/>
      <w:marTop w:val="0"/>
      <w:marBottom w:val="0"/>
      <w:divBdr>
        <w:top w:val="none" w:sz="0" w:space="0" w:color="auto"/>
        <w:left w:val="none" w:sz="0" w:space="0" w:color="auto"/>
        <w:bottom w:val="none" w:sz="0" w:space="0" w:color="auto"/>
        <w:right w:val="none" w:sz="0" w:space="0" w:color="auto"/>
      </w:divBdr>
    </w:div>
    <w:div w:id="1342127064">
      <w:bodyDiv w:val="1"/>
      <w:marLeft w:val="0"/>
      <w:marRight w:val="0"/>
      <w:marTop w:val="0"/>
      <w:marBottom w:val="0"/>
      <w:divBdr>
        <w:top w:val="none" w:sz="0" w:space="0" w:color="auto"/>
        <w:left w:val="none" w:sz="0" w:space="0" w:color="auto"/>
        <w:bottom w:val="none" w:sz="0" w:space="0" w:color="auto"/>
        <w:right w:val="none" w:sz="0" w:space="0" w:color="auto"/>
      </w:divBdr>
    </w:div>
    <w:div w:id="1355420612">
      <w:bodyDiv w:val="1"/>
      <w:marLeft w:val="0"/>
      <w:marRight w:val="0"/>
      <w:marTop w:val="0"/>
      <w:marBottom w:val="0"/>
      <w:divBdr>
        <w:top w:val="none" w:sz="0" w:space="0" w:color="auto"/>
        <w:left w:val="none" w:sz="0" w:space="0" w:color="auto"/>
        <w:bottom w:val="none" w:sz="0" w:space="0" w:color="auto"/>
        <w:right w:val="none" w:sz="0" w:space="0" w:color="auto"/>
      </w:divBdr>
    </w:div>
    <w:div w:id="1474634157">
      <w:bodyDiv w:val="1"/>
      <w:marLeft w:val="0"/>
      <w:marRight w:val="0"/>
      <w:marTop w:val="0"/>
      <w:marBottom w:val="0"/>
      <w:divBdr>
        <w:top w:val="none" w:sz="0" w:space="0" w:color="auto"/>
        <w:left w:val="none" w:sz="0" w:space="0" w:color="auto"/>
        <w:bottom w:val="none" w:sz="0" w:space="0" w:color="auto"/>
        <w:right w:val="none" w:sz="0" w:space="0" w:color="auto"/>
      </w:divBdr>
    </w:div>
    <w:div w:id="1510681270">
      <w:bodyDiv w:val="1"/>
      <w:marLeft w:val="0"/>
      <w:marRight w:val="0"/>
      <w:marTop w:val="0"/>
      <w:marBottom w:val="0"/>
      <w:divBdr>
        <w:top w:val="none" w:sz="0" w:space="0" w:color="auto"/>
        <w:left w:val="none" w:sz="0" w:space="0" w:color="auto"/>
        <w:bottom w:val="none" w:sz="0" w:space="0" w:color="auto"/>
        <w:right w:val="none" w:sz="0" w:space="0" w:color="auto"/>
      </w:divBdr>
    </w:div>
    <w:div w:id="1583762470">
      <w:bodyDiv w:val="1"/>
      <w:marLeft w:val="0"/>
      <w:marRight w:val="0"/>
      <w:marTop w:val="0"/>
      <w:marBottom w:val="0"/>
      <w:divBdr>
        <w:top w:val="none" w:sz="0" w:space="0" w:color="auto"/>
        <w:left w:val="none" w:sz="0" w:space="0" w:color="auto"/>
        <w:bottom w:val="none" w:sz="0" w:space="0" w:color="auto"/>
        <w:right w:val="none" w:sz="0" w:space="0" w:color="auto"/>
      </w:divBdr>
    </w:div>
    <w:div w:id="1612664499">
      <w:bodyDiv w:val="1"/>
      <w:marLeft w:val="0"/>
      <w:marRight w:val="0"/>
      <w:marTop w:val="0"/>
      <w:marBottom w:val="0"/>
      <w:divBdr>
        <w:top w:val="none" w:sz="0" w:space="0" w:color="auto"/>
        <w:left w:val="none" w:sz="0" w:space="0" w:color="auto"/>
        <w:bottom w:val="none" w:sz="0" w:space="0" w:color="auto"/>
        <w:right w:val="none" w:sz="0" w:space="0" w:color="auto"/>
      </w:divBdr>
    </w:div>
    <w:div w:id="1627924545">
      <w:bodyDiv w:val="1"/>
      <w:marLeft w:val="0"/>
      <w:marRight w:val="0"/>
      <w:marTop w:val="0"/>
      <w:marBottom w:val="0"/>
      <w:divBdr>
        <w:top w:val="none" w:sz="0" w:space="0" w:color="auto"/>
        <w:left w:val="none" w:sz="0" w:space="0" w:color="auto"/>
        <w:bottom w:val="none" w:sz="0" w:space="0" w:color="auto"/>
        <w:right w:val="none" w:sz="0" w:space="0" w:color="auto"/>
      </w:divBdr>
    </w:div>
    <w:div w:id="1724132827">
      <w:bodyDiv w:val="1"/>
      <w:marLeft w:val="0"/>
      <w:marRight w:val="0"/>
      <w:marTop w:val="0"/>
      <w:marBottom w:val="0"/>
      <w:divBdr>
        <w:top w:val="none" w:sz="0" w:space="0" w:color="auto"/>
        <w:left w:val="none" w:sz="0" w:space="0" w:color="auto"/>
        <w:bottom w:val="none" w:sz="0" w:space="0" w:color="auto"/>
        <w:right w:val="none" w:sz="0" w:space="0" w:color="auto"/>
      </w:divBdr>
    </w:div>
    <w:div w:id="1761558560">
      <w:bodyDiv w:val="1"/>
      <w:marLeft w:val="0"/>
      <w:marRight w:val="0"/>
      <w:marTop w:val="0"/>
      <w:marBottom w:val="0"/>
      <w:divBdr>
        <w:top w:val="none" w:sz="0" w:space="0" w:color="auto"/>
        <w:left w:val="none" w:sz="0" w:space="0" w:color="auto"/>
        <w:bottom w:val="none" w:sz="0" w:space="0" w:color="auto"/>
        <w:right w:val="none" w:sz="0" w:space="0" w:color="auto"/>
      </w:divBdr>
    </w:div>
    <w:div w:id="1888833447">
      <w:bodyDiv w:val="1"/>
      <w:marLeft w:val="0"/>
      <w:marRight w:val="0"/>
      <w:marTop w:val="0"/>
      <w:marBottom w:val="0"/>
      <w:divBdr>
        <w:top w:val="none" w:sz="0" w:space="0" w:color="auto"/>
        <w:left w:val="none" w:sz="0" w:space="0" w:color="auto"/>
        <w:bottom w:val="none" w:sz="0" w:space="0" w:color="auto"/>
        <w:right w:val="none" w:sz="0" w:space="0" w:color="auto"/>
      </w:divBdr>
    </w:div>
    <w:div w:id="1959530960">
      <w:bodyDiv w:val="1"/>
      <w:marLeft w:val="0"/>
      <w:marRight w:val="0"/>
      <w:marTop w:val="0"/>
      <w:marBottom w:val="0"/>
      <w:divBdr>
        <w:top w:val="none" w:sz="0" w:space="0" w:color="auto"/>
        <w:left w:val="none" w:sz="0" w:space="0" w:color="auto"/>
        <w:bottom w:val="none" w:sz="0" w:space="0" w:color="auto"/>
        <w:right w:val="none" w:sz="0" w:space="0" w:color="auto"/>
      </w:divBdr>
    </w:div>
    <w:div w:id="2032678006">
      <w:bodyDiv w:val="1"/>
      <w:marLeft w:val="0"/>
      <w:marRight w:val="0"/>
      <w:marTop w:val="0"/>
      <w:marBottom w:val="0"/>
      <w:divBdr>
        <w:top w:val="none" w:sz="0" w:space="0" w:color="auto"/>
        <w:left w:val="none" w:sz="0" w:space="0" w:color="auto"/>
        <w:bottom w:val="none" w:sz="0" w:space="0" w:color="auto"/>
        <w:right w:val="none" w:sz="0" w:space="0" w:color="auto"/>
      </w:divBdr>
    </w:div>
    <w:div w:id="2052993086">
      <w:bodyDiv w:val="1"/>
      <w:marLeft w:val="0"/>
      <w:marRight w:val="0"/>
      <w:marTop w:val="0"/>
      <w:marBottom w:val="0"/>
      <w:divBdr>
        <w:top w:val="none" w:sz="0" w:space="0" w:color="auto"/>
        <w:left w:val="none" w:sz="0" w:space="0" w:color="auto"/>
        <w:bottom w:val="none" w:sz="0" w:space="0" w:color="auto"/>
        <w:right w:val="none" w:sz="0" w:space="0" w:color="auto"/>
      </w:divBdr>
    </w:div>
    <w:div w:id="2119056698">
      <w:bodyDiv w:val="1"/>
      <w:marLeft w:val="0"/>
      <w:marRight w:val="0"/>
      <w:marTop w:val="0"/>
      <w:marBottom w:val="0"/>
      <w:divBdr>
        <w:top w:val="none" w:sz="0" w:space="0" w:color="auto"/>
        <w:left w:val="none" w:sz="0" w:space="0" w:color="auto"/>
        <w:bottom w:val="none" w:sz="0" w:space="0" w:color="auto"/>
        <w:right w:val="none" w:sz="0" w:space="0" w:color="auto"/>
      </w:divBdr>
    </w:div>
    <w:div w:id="21433080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oter" Target="footer2.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hyperlink" Target="mailto:kai.okazaki@ubc.ca" TargetMode="External"/><Relationship Id="rId11" Type="http://schemas.openxmlformats.org/officeDocument/2006/relationships/image" Target="media/image1.tif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DC37F3-E5B7-6F48-87DB-764B1F597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3523</Words>
  <Characters>20087</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Forestry, UBC</Company>
  <LinksUpToDate>false</LinksUpToDate>
  <CharactersWithSpaces>23563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2017-05-24T23:30:00Z</cp:lastPrinted>
  <dcterms:created xsi:type="dcterms:W3CDTF">2017-10-05T19:22:00Z</dcterms:created>
  <dcterms:modified xsi:type="dcterms:W3CDTF">2017-10-05T19:24:00Z</dcterms:modified>
</cp:coreProperties>
</file>